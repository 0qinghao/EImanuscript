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133E" w:rsidRPr="00C7133E" w:rsidRDefault="00FE6208" w:rsidP="00C7133E">
      <w:pPr>
        <w:widowControl/>
        <w:jc w:val="left"/>
        <w:rPr>
          <w:rFonts w:ascii="Lucida Sans" w:hAnsi="Lucida Sans" w:cs="宋体"/>
          <w:color w:val="363636"/>
          <w:kern w:val="0"/>
          <w:sz w:val="20"/>
          <w:szCs w:val="20"/>
        </w:rPr>
      </w:pPr>
      <w:bookmarkStart w:id="0" w:name="_Hlk66910903"/>
      <w:ins w:id="1" w:author="作者">
        <w:r>
          <w:rPr>
            <w:rFonts w:ascii="Lucida Sans" w:hAnsi="Lucida Sans" w:cs="宋体" w:hint="eastAsia"/>
            <w:color w:val="363636"/>
            <w:kern w:val="0"/>
            <w:sz w:val="20"/>
            <w:szCs w:val="20"/>
          </w:rPr>
          <w:t>DOI: 10.11918/</w:t>
        </w:r>
      </w:ins>
      <w:del w:id="2" w:author="作者">
        <w:r w:rsidR="00C7133E" w:rsidRPr="00C7133E" w:rsidDel="00FE6208">
          <w:rPr>
            <w:rFonts w:ascii="Lucida Sans" w:hAnsi="Lucida Sans" w:cs="宋体"/>
            <w:color w:val="363636"/>
            <w:kern w:val="0"/>
            <w:sz w:val="20"/>
            <w:szCs w:val="20"/>
          </w:rPr>
          <w:br/>
        </w:r>
      </w:del>
      <w:r w:rsidR="00C7133E" w:rsidRPr="00C7133E">
        <w:rPr>
          <w:rFonts w:ascii="Lucida Sans" w:hAnsi="Lucida Sans" w:cs="宋体"/>
          <w:color w:val="363636"/>
          <w:kern w:val="0"/>
          <w:sz w:val="20"/>
          <w:szCs w:val="20"/>
        </w:rPr>
        <w:t>202104004</w:t>
      </w:r>
    </w:p>
    <w:p w:rsidR="00831322" w:rsidRPr="009E38E8" w:rsidRDefault="00831322" w:rsidP="00350A49">
      <w:pPr>
        <w:spacing w:beforeLines="100" w:before="312" w:afterLines="100" w:after="312"/>
        <w:jc w:val="center"/>
        <w:rPr>
          <w:rFonts w:eastAsia="黑体"/>
          <w:b/>
          <w:sz w:val="44"/>
          <w:szCs w:val="44"/>
        </w:rPr>
      </w:pPr>
      <w:r w:rsidRPr="009E38E8">
        <w:rPr>
          <w:rFonts w:eastAsia="黑体" w:hint="eastAsia"/>
          <w:b/>
          <w:sz w:val="44"/>
          <w:szCs w:val="44"/>
        </w:rPr>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rsidR="00094D13" w:rsidRPr="00C06BD4" w:rsidRDefault="0039659D" w:rsidP="00C06BD4">
      <w:pPr>
        <w:spacing w:line="300" w:lineRule="exact"/>
        <w:jc w:val="center"/>
        <w:rPr>
          <w:snapToGrid w:val="0"/>
          <w:sz w:val="18"/>
          <w:szCs w:val="18"/>
        </w:rPr>
      </w:pPr>
      <w:r w:rsidRPr="0039659D">
        <w:rPr>
          <w:rFonts w:hint="eastAsia"/>
          <w:snapToGrid w:val="0"/>
          <w:sz w:val="18"/>
          <w:szCs w:val="18"/>
        </w:rPr>
        <w:t>（</w:t>
      </w:r>
      <w:bookmarkStart w:id="3" w:name="OLE_LINK91"/>
      <w:bookmarkStart w:id="4" w:name="OLE_LINK92"/>
      <w:bookmarkStart w:id="5" w:name="OLE_LINK93"/>
      <w:bookmarkStart w:id="6" w:name="OLE_LINK18"/>
      <w:r w:rsidRPr="0039659D">
        <w:rPr>
          <w:rFonts w:hint="eastAsia"/>
          <w:snapToGrid w:val="0"/>
          <w:sz w:val="18"/>
          <w:szCs w:val="18"/>
        </w:rPr>
        <w:t>特种光纤与光接入网重点实验室</w:t>
      </w:r>
      <w:r>
        <w:rPr>
          <w:rFonts w:hint="eastAsia"/>
          <w:snapToGrid w:val="0"/>
          <w:sz w:val="18"/>
          <w:szCs w:val="18"/>
        </w:rPr>
        <w:t>（上海大学）</w:t>
      </w:r>
      <w:bookmarkEnd w:id="3"/>
      <w:bookmarkEnd w:id="4"/>
      <w:bookmarkEnd w:id="5"/>
      <w:bookmarkEnd w:id="6"/>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rsidR="00094D13" w:rsidRDefault="0039659D" w:rsidP="00350A49">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7" w:name="OLE_LINK5"/>
      <w:bookmarkStart w:id="8"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w:t>
      </w:r>
      <w:bookmarkStart w:id="9" w:name="OLE_LINK25"/>
      <w:bookmarkStart w:id="10" w:name="OLE_LINK26"/>
      <w:r w:rsidR="008A6261" w:rsidRPr="0039659D">
        <w:rPr>
          <w:rFonts w:hint="eastAsia"/>
          <w:sz w:val="18"/>
          <w:szCs w:val="18"/>
        </w:rPr>
        <w:t>方案</w:t>
      </w:r>
      <w:bookmarkEnd w:id="9"/>
      <w:bookmarkEnd w:id="10"/>
      <w:r w:rsidR="008A6261" w:rsidRPr="0039659D">
        <w:rPr>
          <w:rFonts w:hint="eastAsia"/>
          <w:sz w:val="18"/>
          <w:szCs w:val="18"/>
        </w:rPr>
        <w:t>中，通过</w:t>
      </w:r>
      <w:proofErr w:type="gramStart"/>
      <w:r w:rsidR="008A6261" w:rsidRPr="0039659D">
        <w:rPr>
          <w:rFonts w:hint="eastAsia"/>
          <w:sz w:val="18"/>
          <w:szCs w:val="18"/>
        </w:rPr>
        <w:t>帧内预测</w:t>
      </w:r>
      <w:proofErr w:type="gramEnd"/>
      <w:r w:rsidR="008A6261" w:rsidRPr="0039659D">
        <w:rPr>
          <w:rFonts w:hint="eastAsia"/>
          <w:sz w:val="18"/>
          <w:szCs w:val="18"/>
        </w:rPr>
        <w:t>得到的</w:t>
      </w:r>
      <w:r w:rsidR="0001531B">
        <w:rPr>
          <w:rFonts w:hint="eastAsia"/>
          <w:sz w:val="18"/>
          <w:szCs w:val="18"/>
        </w:rPr>
        <w:t>预测</w:t>
      </w:r>
      <w:r w:rsidR="008A6261" w:rsidRPr="0039659D">
        <w:rPr>
          <w:rFonts w:hint="eastAsia"/>
          <w:sz w:val="18"/>
          <w:szCs w:val="18"/>
        </w:rPr>
        <w:t>残差仍具有较强的</w:t>
      </w:r>
      <w:r w:rsidR="00E93927" w:rsidRPr="0039659D">
        <w:rPr>
          <w:rFonts w:hint="eastAsia"/>
          <w:sz w:val="18"/>
          <w:szCs w:val="18"/>
        </w:rPr>
        <w:t>空间相关性</w:t>
      </w:r>
      <w:r w:rsidR="00BD0ACC">
        <w:rPr>
          <w:rFonts w:hint="eastAsia"/>
          <w:sz w:val="18"/>
          <w:szCs w:val="18"/>
        </w:rPr>
        <w:t>，直接参与熵编码将导致编码效率下降</w:t>
      </w:r>
      <w:r w:rsidR="00E93927" w:rsidRPr="0039659D">
        <w:rPr>
          <w:rFonts w:hint="eastAsia"/>
          <w:sz w:val="18"/>
          <w:szCs w:val="18"/>
        </w:rPr>
        <w:t>。</w:t>
      </w:r>
      <w:bookmarkEnd w:id="7"/>
      <w:bookmarkEnd w:id="8"/>
      <w:r w:rsidR="00AD5FD1" w:rsidRPr="0039659D">
        <w:rPr>
          <w:rFonts w:hint="eastAsia"/>
          <w:sz w:val="18"/>
          <w:szCs w:val="18"/>
        </w:rPr>
        <w:t>与自然图像不同，</w:t>
      </w:r>
      <w:proofErr w:type="gramStart"/>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残差的空间相关性体现为含有丰富的边缘</w:t>
      </w:r>
      <w:r w:rsidR="00AD6AED" w:rsidRPr="000052B3">
        <w:rPr>
          <w:rFonts w:hint="eastAsia"/>
          <w:sz w:val="18"/>
          <w:szCs w:val="18"/>
        </w:rPr>
        <w:t>特征</w:t>
      </w:r>
      <w:r w:rsidR="00695B9B" w:rsidRPr="000052B3">
        <w:rPr>
          <w:rFonts w:hint="eastAsia"/>
          <w:sz w:val="18"/>
          <w:szCs w:val="18"/>
        </w:rPr>
        <w:t>。</w:t>
      </w:r>
      <w:r w:rsidRPr="000052B3">
        <w:rPr>
          <w:rFonts w:hint="eastAsia"/>
          <w:sz w:val="18"/>
          <w:szCs w:val="18"/>
        </w:rPr>
        <w:t>为</w:t>
      </w:r>
      <w:bookmarkStart w:id="11" w:name="OLE_LINK21"/>
      <w:bookmarkStart w:id="12" w:name="OLE_LINK22"/>
      <w:r w:rsidRPr="000052B3">
        <w:rPr>
          <w:rFonts w:hint="eastAsia"/>
          <w:sz w:val="18"/>
          <w:szCs w:val="18"/>
        </w:rPr>
        <w:t>利用</w:t>
      </w:r>
      <w:bookmarkEnd w:id="11"/>
      <w:bookmarkEnd w:id="12"/>
      <w:proofErr w:type="gramStart"/>
      <w:r w:rsidR="000D38AE" w:rsidRPr="000052B3">
        <w:rPr>
          <w:rFonts w:hint="eastAsia"/>
          <w:sz w:val="18"/>
          <w:szCs w:val="18"/>
        </w:rPr>
        <w:t>帧内</w:t>
      </w:r>
      <w:r w:rsidRPr="000052B3">
        <w:rPr>
          <w:rFonts w:hint="eastAsia"/>
          <w:sz w:val="18"/>
          <w:szCs w:val="18"/>
        </w:rPr>
        <w:t>预测</w:t>
      </w:r>
      <w:proofErr w:type="gramEnd"/>
      <w:r w:rsidRPr="000052B3">
        <w:rPr>
          <w:rFonts w:hint="eastAsia"/>
          <w:sz w:val="18"/>
          <w:szCs w:val="18"/>
        </w:rPr>
        <w:t>残差特殊的空间相关性，</w:t>
      </w:r>
      <w:bookmarkStart w:id="13" w:name="OLE_LINK17"/>
      <w:r w:rsidRPr="000052B3">
        <w:rPr>
          <w:rFonts w:hint="eastAsia"/>
          <w:sz w:val="18"/>
          <w:szCs w:val="18"/>
        </w:rPr>
        <w:t>进一步</w:t>
      </w:r>
      <w:r w:rsidR="00BD0ACC">
        <w:rPr>
          <w:rFonts w:hint="eastAsia"/>
          <w:sz w:val="18"/>
          <w:szCs w:val="18"/>
        </w:rPr>
        <w:t>降低其空域冗余</w:t>
      </w:r>
      <w:bookmarkEnd w:id="13"/>
      <w:r w:rsidR="00BD0ACC">
        <w:rPr>
          <w:rFonts w:hint="eastAsia"/>
          <w:sz w:val="18"/>
          <w:szCs w:val="18"/>
        </w:rPr>
        <w:t>，</w:t>
      </w:r>
      <w:r w:rsidRPr="000052B3">
        <w:rPr>
          <w:rFonts w:hint="eastAsia"/>
          <w:sz w:val="18"/>
          <w:szCs w:val="18"/>
        </w:rPr>
        <w:t>提高</w:t>
      </w:r>
      <w:proofErr w:type="gramStart"/>
      <w:r w:rsidRPr="000052B3">
        <w:rPr>
          <w:rFonts w:hint="eastAsia"/>
          <w:sz w:val="18"/>
          <w:szCs w:val="18"/>
        </w:rPr>
        <w:t>视频帧内编码</w:t>
      </w:r>
      <w:proofErr w:type="gramEnd"/>
      <w:r w:rsidRPr="000052B3">
        <w:rPr>
          <w:rFonts w:hint="eastAsia"/>
          <w:sz w:val="18"/>
          <w:szCs w:val="18"/>
        </w:rPr>
        <w:t>的</w:t>
      </w:r>
      <w:r w:rsidR="00572F86" w:rsidRPr="000052B3">
        <w:rPr>
          <w:rFonts w:hint="eastAsia"/>
          <w:sz w:val="18"/>
          <w:szCs w:val="18"/>
        </w:rPr>
        <w:t>效率</w:t>
      </w:r>
      <w:r w:rsidR="00AD5FD1" w:rsidRPr="000052B3">
        <w:rPr>
          <w:rFonts w:hint="eastAsia"/>
          <w:sz w:val="18"/>
          <w:szCs w:val="18"/>
        </w:rPr>
        <w:t>，</w:t>
      </w:r>
      <w:r w:rsidR="00F305FA" w:rsidRPr="000052B3">
        <w:rPr>
          <w:rFonts w:hint="eastAsia"/>
          <w:sz w:val="18"/>
          <w:szCs w:val="18"/>
        </w:rPr>
        <w:t>提出</w:t>
      </w:r>
      <w:r w:rsidR="00AD5FD1" w:rsidRPr="000052B3">
        <w:rPr>
          <w:rFonts w:hint="eastAsia"/>
          <w:sz w:val="18"/>
          <w:szCs w:val="18"/>
        </w:rPr>
        <w:t>一种</w:t>
      </w:r>
      <w:r w:rsidR="00F305FA" w:rsidRPr="000052B3">
        <w:rPr>
          <w:rFonts w:hint="eastAsia"/>
          <w:sz w:val="18"/>
          <w:szCs w:val="18"/>
        </w:rPr>
        <w:t>通用的</w:t>
      </w:r>
      <w:r w:rsidR="00AD5FD1" w:rsidRPr="000052B3">
        <w:rPr>
          <w:rFonts w:hint="eastAsia"/>
          <w:sz w:val="18"/>
          <w:szCs w:val="18"/>
        </w:rPr>
        <w:t>基于残差中值边缘检测的</w:t>
      </w:r>
      <w:proofErr w:type="gramStart"/>
      <w:r w:rsidR="00AD5FD1" w:rsidRPr="000052B3">
        <w:rPr>
          <w:rFonts w:hint="eastAsia"/>
          <w:sz w:val="18"/>
          <w:szCs w:val="18"/>
        </w:rPr>
        <w:t>无损帧内编码</w:t>
      </w:r>
      <w:proofErr w:type="gramEnd"/>
      <w:r w:rsidR="00AD5FD1" w:rsidRPr="000052B3">
        <w:rPr>
          <w:rFonts w:hint="eastAsia"/>
          <w:sz w:val="18"/>
          <w:szCs w:val="18"/>
        </w:rPr>
        <w:t>算法</w:t>
      </w:r>
      <w:r w:rsidR="000D38AE" w:rsidRPr="000052B3">
        <w:rPr>
          <w:rFonts w:hint="eastAsia"/>
          <w:sz w:val="18"/>
          <w:szCs w:val="18"/>
        </w:rPr>
        <w:t>。</w:t>
      </w:r>
      <w:r w:rsidR="00695B9B" w:rsidRPr="000052B3">
        <w:rPr>
          <w:rFonts w:hint="eastAsia"/>
          <w:sz w:val="18"/>
          <w:szCs w:val="18"/>
        </w:rPr>
        <w:t>算法</w:t>
      </w:r>
      <w:r w:rsidR="000D38AE" w:rsidRPr="000052B3">
        <w:rPr>
          <w:rFonts w:hint="eastAsia"/>
          <w:sz w:val="18"/>
          <w:szCs w:val="18"/>
        </w:rPr>
        <w:t>首先</w:t>
      </w:r>
      <w:proofErr w:type="gramStart"/>
      <w:r w:rsidR="00695B9B" w:rsidRPr="000052B3">
        <w:rPr>
          <w:rFonts w:hint="eastAsia"/>
          <w:sz w:val="18"/>
          <w:szCs w:val="18"/>
        </w:rPr>
        <w:t>对</w:t>
      </w:r>
      <w:bookmarkStart w:id="14" w:name="OLE_LINK27"/>
      <w:r w:rsidR="000D38AE" w:rsidRPr="000052B3">
        <w:rPr>
          <w:rFonts w:hint="eastAsia"/>
          <w:sz w:val="18"/>
          <w:szCs w:val="18"/>
        </w:rPr>
        <w:t>帧内</w:t>
      </w:r>
      <w:r w:rsidR="00695B9B" w:rsidRPr="000052B3">
        <w:rPr>
          <w:rFonts w:hint="eastAsia"/>
          <w:sz w:val="18"/>
          <w:szCs w:val="18"/>
        </w:rPr>
        <w:t>预测</w:t>
      </w:r>
      <w:proofErr w:type="gramEnd"/>
      <w:r w:rsidR="00695B9B" w:rsidRPr="000052B3">
        <w:rPr>
          <w:rFonts w:hint="eastAsia"/>
          <w:sz w:val="18"/>
          <w:szCs w:val="18"/>
        </w:rPr>
        <w:t>残差</w:t>
      </w:r>
      <w:bookmarkStart w:id="15" w:name="OLE_LINK29"/>
      <w:bookmarkEnd w:id="14"/>
      <w:r w:rsidR="00695B9B" w:rsidRPr="000052B3">
        <w:rPr>
          <w:rFonts w:hint="eastAsia"/>
          <w:sz w:val="18"/>
          <w:szCs w:val="18"/>
        </w:rPr>
        <w:t>逐点进行</w:t>
      </w:r>
      <w:bookmarkEnd w:id="15"/>
      <w:r w:rsidR="00695B9B" w:rsidRPr="000052B3">
        <w:rPr>
          <w:rFonts w:hint="eastAsia"/>
          <w:sz w:val="18"/>
          <w:szCs w:val="18"/>
        </w:rPr>
        <w:t>边缘检测，</w:t>
      </w:r>
      <w:r w:rsidR="000D38AE" w:rsidRPr="000052B3">
        <w:rPr>
          <w:rFonts w:hint="eastAsia"/>
          <w:sz w:val="18"/>
          <w:szCs w:val="18"/>
        </w:rPr>
        <w:t>通过分析临近点的数值特征，</w:t>
      </w:r>
      <w:r w:rsidR="00B14995" w:rsidRPr="000052B3">
        <w:rPr>
          <w:rFonts w:hint="eastAsia"/>
          <w:sz w:val="18"/>
          <w:szCs w:val="18"/>
        </w:rPr>
        <w:t>使用中值边缘检测算法</w:t>
      </w:r>
      <w:r w:rsidR="000D38AE" w:rsidRPr="000052B3">
        <w:rPr>
          <w:rFonts w:hint="eastAsia"/>
          <w:sz w:val="18"/>
          <w:szCs w:val="18"/>
        </w:rPr>
        <w:t>得到当前点的预测值；然后，对比预测值与原始残差值，</w:t>
      </w:r>
      <w:r w:rsidR="00695B9B" w:rsidRPr="000052B3">
        <w:rPr>
          <w:rFonts w:hint="eastAsia"/>
          <w:sz w:val="18"/>
          <w:szCs w:val="18"/>
        </w:rPr>
        <w:t>得到</w:t>
      </w:r>
      <w:r w:rsidR="00AD6AED" w:rsidRPr="000052B3">
        <w:rPr>
          <w:rFonts w:hint="eastAsia"/>
          <w:sz w:val="18"/>
          <w:szCs w:val="18"/>
        </w:rPr>
        <w:t>新</w:t>
      </w:r>
      <w:r w:rsidR="00695B9B" w:rsidRPr="000052B3">
        <w:rPr>
          <w:rFonts w:hint="eastAsia"/>
          <w:sz w:val="18"/>
          <w:szCs w:val="18"/>
        </w:rPr>
        <w:t>的</w:t>
      </w:r>
      <w:r w:rsidR="000D38AE" w:rsidRPr="000052B3">
        <w:rPr>
          <w:rFonts w:hint="eastAsia"/>
          <w:sz w:val="18"/>
          <w:szCs w:val="18"/>
        </w:rPr>
        <w:t>预测</w:t>
      </w:r>
      <w:r w:rsidR="00AD6AED" w:rsidRPr="000052B3">
        <w:rPr>
          <w:rFonts w:hint="eastAsia"/>
          <w:sz w:val="18"/>
          <w:szCs w:val="18"/>
        </w:rPr>
        <w:t>残差</w:t>
      </w:r>
      <w:r w:rsidR="000D38AE" w:rsidRPr="000052B3">
        <w:rPr>
          <w:rFonts w:hint="eastAsia"/>
          <w:sz w:val="18"/>
          <w:szCs w:val="18"/>
        </w:rPr>
        <w:t>；</w:t>
      </w:r>
      <w:r w:rsidR="00CC7354" w:rsidRPr="000052B3">
        <w:rPr>
          <w:rFonts w:hint="eastAsia"/>
          <w:sz w:val="18"/>
          <w:szCs w:val="18"/>
        </w:rPr>
        <w:t>最后</w:t>
      </w:r>
      <w:r w:rsidR="000D38AE" w:rsidRPr="000052B3">
        <w:rPr>
          <w:rFonts w:hint="eastAsia"/>
          <w:sz w:val="18"/>
          <w:szCs w:val="18"/>
        </w:rPr>
        <w:t>，为确保编码新的预测残差能够提高</w:t>
      </w:r>
      <w:bookmarkStart w:id="16" w:name="OLE_LINK30"/>
      <w:bookmarkStart w:id="17" w:name="OLE_LINK31"/>
      <w:r w:rsidR="000D38AE" w:rsidRPr="000052B3">
        <w:rPr>
          <w:rFonts w:hint="eastAsia"/>
          <w:sz w:val="18"/>
          <w:szCs w:val="18"/>
        </w:rPr>
        <w:t>压缩率</w:t>
      </w:r>
      <w:bookmarkEnd w:id="16"/>
      <w:bookmarkEnd w:id="17"/>
      <w:r w:rsidR="000D38AE" w:rsidRPr="000052B3">
        <w:rPr>
          <w:rFonts w:hint="eastAsia"/>
          <w:sz w:val="18"/>
          <w:szCs w:val="18"/>
        </w:rPr>
        <w:t>，依</w:t>
      </w:r>
      <w:r w:rsidR="000D38AE">
        <w:rPr>
          <w:rFonts w:hint="eastAsia"/>
          <w:sz w:val="18"/>
          <w:szCs w:val="18"/>
        </w:rPr>
        <w:t>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w:t>
      </w:r>
      <w:r w:rsidR="00BD0ACC">
        <w:rPr>
          <w:rFonts w:hint="eastAsia"/>
          <w:sz w:val="18"/>
          <w:szCs w:val="18"/>
        </w:rPr>
        <w:t>实验结果表明：</w:t>
      </w:r>
      <w:r w:rsidR="00695B9B" w:rsidRPr="0039659D">
        <w:rPr>
          <w:rFonts w:hint="eastAsia"/>
          <w:sz w:val="18"/>
          <w:szCs w:val="18"/>
        </w:rPr>
        <w:t>经过该算法处理的编码</w:t>
      </w:r>
      <w:r w:rsidR="00BD0ACC">
        <w:rPr>
          <w:rFonts w:hint="eastAsia"/>
          <w:sz w:val="18"/>
          <w:szCs w:val="18"/>
        </w:rPr>
        <w:t>单元</w:t>
      </w:r>
      <w:r w:rsidR="00695B9B" w:rsidRPr="0039659D">
        <w:rPr>
          <w:rFonts w:hint="eastAsia"/>
          <w:sz w:val="18"/>
          <w:szCs w:val="18"/>
        </w:rPr>
        <w:t>具有更低的</w:t>
      </w:r>
      <w:r w:rsidR="00BD0ACC">
        <w:rPr>
          <w:rFonts w:hint="eastAsia"/>
          <w:sz w:val="18"/>
          <w:szCs w:val="18"/>
        </w:rPr>
        <w:t>空域冗余和残差</w:t>
      </w:r>
      <w:r w:rsidR="00695B9B" w:rsidRPr="0039659D">
        <w:rPr>
          <w:rFonts w:hint="eastAsia"/>
          <w:sz w:val="18"/>
          <w:szCs w:val="18"/>
        </w:rPr>
        <w:t>能量，从而</w:t>
      </w:r>
      <w:r w:rsidR="00BD0ACC">
        <w:rPr>
          <w:rFonts w:hint="eastAsia"/>
          <w:sz w:val="18"/>
          <w:szCs w:val="18"/>
        </w:rPr>
        <w:t>可</w:t>
      </w:r>
      <w:r w:rsidR="00695B9B" w:rsidRPr="0039659D">
        <w:rPr>
          <w:rFonts w:hint="eastAsia"/>
          <w:sz w:val="18"/>
          <w:szCs w:val="18"/>
        </w:rPr>
        <w:t>降低熵编码后的码率。</w:t>
      </w:r>
      <w:r w:rsidR="00BD0ACC">
        <w:rPr>
          <w:rFonts w:hint="eastAsia"/>
          <w:sz w:val="18"/>
          <w:szCs w:val="18"/>
        </w:rPr>
        <w:t>经统计，</w:t>
      </w:r>
      <w:r w:rsidR="008271D1" w:rsidRPr="0039659D">
        <w:rPr>
          <w:rFonts w:hint="eastAsia"/>
          <w:sz w:val="18"/>
          <w:szCs w:val="18"/>
        </w:rPr>
        <w:t>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w:t>
      </w:r>
      <w:r w:rsidR="00BD0ACC">
        <w:rPr>
          <w:rFonts w:hint="eastAsia"/>
          <w:sz w:val="18"/>
          <w:szCs w:val="18"/>
        </w:rPr>
        <w:t>同时</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rsidR="00094D13" w:rsidRPr="00CC7354" w:rsidRDefault="00831322" w:rsidP="00350A49">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w:t>
      </w:r>
      <w:proofErr w:type="spellStart"/>
      <w:r w:rsidR="00436310" w:rsidRPr="00CC7354">
        <w:rPr>
          <w:color w:val="000000"/>
          <w:sz w:val="24"/>
        </w:rPr>
        <w:t>Qinghao</w:t>
      </w:r>
      <w:proofErr w:type="spellEnd"/>
      <w:r w:rsidR="00436310" w:rsidRPr="00CC7354">
        <w:rPr>
          <w:color w:val="000000"/>
          <w:sz w:val="24"/>
        </w:rPr>
        <w:t xml:space="preserve">, </w:t>
      </w:r>
      <w:r w:rsidRPr="00CC7354">
        <w:rPr>
          <w:color w:val="000000"/>
          <w:sz w:val="24"/>
        </w:rPr>
        <w:t>W</w:t>
      </w:r>
      <w:r w:rsidR="00F307F6" w:rsidRPr="00CC7354">
        <w:rPr>
          <w:color w:val="000000"/>
          <w:sz w:val="24"/>
        </w:rPr>
        <w:t>ENG</w:t>
      </w:r>
      <w:r w:rsidRPr="00CC7354">
        <w:rPr>
          <w:color w:val="000000"/>
          <w:sz w:val="24"/>
        </w:rPr>
        <w:t xml:space="preserve"> </w:t>
      </w:r>
      <w:proofErr w:type="spellStart"/>
      <w:r w:rsidRPr="00CC7354">
        <w:rPr>
          <w:color w:val="000000"/>
          <w:sz w:val="24"/>
        </w:rPr>
        <w:t>Xiaoyu</w:t>
      </w:r>
      <w:proofErr w:type="spellEnd"/>
      <w:r w:rsidRPr="00CC7354">
        <w:rPr>
          <w:color w:val="000000"/>
          <w:sz w:val="24"/>
        </w:rPr>
        <w:t>,</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w:t>
      </w:r>
      <w:proofErr w:type="spellStart"/>
      <w:r w:rsidRPr="00CC7354">
        <w:rPr>
          <w:color w:val="000000"/>
          <w:sz w:val="24"/>
        </w:rPr>
        <w:t>Guojie</w:t>
      </w:r>
      <w:proofErr w:type="spellEnd"/>
    </w:p>
    <w:p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ins w:id="18" w:author="作者">
        <w:r w:rsidR="008C5065">
          <w:rPr>
            <w:rFonts w:hint="eastAsia"/>
            <w:color w:val="000000"/>
            <w:sz w:val="18"/>
            <w:szCs w:val="18"/>
          </w:rPr>
          <w:t>s</w:t>
        </w:r>
      </w:ins>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w:t>
      </w:r>
      <w:ins w:id="19" w:author="作者">
        <w:r w:rsidR="000D52A7">
          <w:rPr>
            <w:rFonts w:hint="eastAsia"/>
            <w:sz w:val="18"/>
            <w:szCs w:val="18"/>
          </w:rPr>
          <w:t xml:space="preserve">the </w:t>
        </w:r>
      </w:ins>
      <w:r w:rsidR="00F27271" w:rsidRPr="00BC76D4">
        <w:rPr>
          <w:sz w:val="18"/>
          <w:szCs w:val="18"/>
        </w:rPr>
        <w:t>lossless compression scheme</w:t>
      </w:r>
      <w:ins w:id="20" w:author="作者">
        <w:r w:rsidR="000D52A7">
          <w:rPr>
            <w:rFonts w:hint="eastAsia"/>
            <w:sz w:val="18"/>
            <w:szCs w:val="18"/>
          </w:rPr>
          <w:t>s</w:t>
        </w:r>
      </w:ins>
      <w:r w:rsidR="00F27271" w:rsidRPr="00BC76D4">
        <w:rPr>
          <w:sz w:val="18"/>
          <w:szCs w:val="18"/>
        </w:rPr>
        <w:t xml:space="preserve"> of the </w:t>
      </w:r>
      <w:bookmarkStart w:id="21" w:name="OLE_LINK1"/>
      <w:bookmarkStart w:id="22" w:name="OLE_LINK2"/>
      <w:r w:rsidR="00F27271" w:rsidRPr="00BC76D4">
        <w:rPr>
          <w:sz w:val="18"/>
          <w:szCs w:val="18"/>
        </w:rPr>
        <w:t>H.26X series video coding standards</w:t>
      </w:r>
      <w:bookmarkEnd w:id="21"/>
      <w:bookmarkEnd w:id="22"/>
      <w:r w:rsidR="00F27271" w:rsidRPr="00BC76D4">
        <w:rPr>
          <w:sz w:val="18"/>
          <w:szCs w:val="18"/>
        </w:rPr>
        <w:t xml:space="preserve">, </w:t>
      </w:r>
      <w:ins w:id="23" w:author="作者">
        <w:r w:rsidR="00350A49">
          <w:rPr>
            <w:rFonts w:hint="eastAsia"/>
            <w:sz w:val="18"/>
            <w:szCs w:val="18"/>
          </w:rPr>
          <w:t xml:space="preserve">the </w:t>
        </w:r>
      </w:ins>
      <w:r w:rsidR="00F27271" w:rsidRPr="00BC76D4">
        <w:rPr>
          <w:sz w:val="18"/>
          <w:szCs w:val="18"/>
        </w:rPr>
        <w:t xml:space="preserve">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del w:id="24" w:author="作者">
        <w:r w:rsidR="00F27271" w:rsidRPr="00BC76D4" w:rsidDel="00350A49">
          <w:rPr>
            <w:rFonts w:hint="eastAsia"/>
            <w:sz w:val="18"/>
            <w:szCs w:val="18"/>
          </w:rPr>
          <w:delText>correlation</w:delText>
        </w:r>
        <w:r w:rsidR="00BD0ACC" w:rsidDel="00350A49">
          <w:rPr>
            <w:sz w:val="18"/>
            <w:szCs w:val="18"/>
          </w:rPr>
          <w:delText>,</w:delText>
        </w:r>
      </w:del>
      <w:ins w:id="25" w:author="作者">
        <w:r w:rsidR="00350A49" w:rsidRPr="00BC76D4">
          <w:rPr>
            <w:sz w:val="18"/>
            <w:szCs w:val="18"/>
          </w:rPr>
          <w:t>correlation</w:t>
        </w:r>
      </w:ins>
      <w:r w:rsidR="00BD0ACC">
        <w:rPr>
          <w:sz w:val="18"/>
          <w:szCs w:val="18"/>
        </w:rPr>
        <w:t xml:space="preserve"> and directly participating in entropy coding will lead to the decrease </w:t>
      </w:r>
      <w:del w:id="26" w:author="作者">
        <w:r w:rsidR="00BD0ACC" w:rsidDel="008104CE">
          <w:rPr>
            <w:sz w:val="18"/>
            <w:szCs w:val="18"/>
          </w:rPr>
          <w:delText xml:space="preserve">of </w:delText>
        </w:r>
      </w:del>
      <w:ins w:id="27" w:author="作者">
        <w:r w:rsidR="008104CE">
          <w:rPr>
            <w:rFonts w:hint="eastAsia"/>
            <w:sz w:val="18"/>
            <w:szCs w:val="18"/>
          </w:rPr>
          <w:t>in</w:t>
        </w:r>
        <w:r w:rsidR="008104CE">
          <w:rPr>
            <w:sz w:val="18"/>
            <w:szCs w:val="18"/>
          </w:rPr>
          <w:t xml:space="preserve"> </w:t>
        </w:r>
      </w:ins>
      <w:r w:rsidR="00BD0ACC">
        <w:rPr>
          <w:sz w:val="18"/>
          <w:szCs w:val="18"/>
        </w:rPr>
        <w:t>coding efficiency</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0052B3">
        <w:rPr>
          <w:sz w:val="18"/>
          <w:szCs w:val="18"/>
        </w:rPr>
        <w:t xml:space="preserve"> </w:t>
      </w:r>
      <w:r w:rsidRPr="000052B3">
        <w:rPr>
          <w:sz w:val="18"/>
          <w:szCs w:val="18"/>
        </w:rPr>
        <w:t xml:space="preserve">intra-frame </w:t>
      </w:r>
      <w:r w:rsidR="00F305FA" w:rsidRPr="000052B3">
        <w:rPr>
          <w:rFonts w:hint="eastAsia"/>
          <w:sz w:val="18"/>
          <w:szCs w:val="18"/>
        </w:rPr>
        <w:t>prediction</w:t>
      </w:r>
      <w:r w:rsidR="00F305FA" w:rsidRPr="000052B3">
        <w:rPr>
          <w:sz w:val="18"/>
          <w:szCs w:val="18"/>
        </w:rPr>
        <w:t xml:space="preserve"> </w:t>
      </w:r>
      <w:r w:rsidR="00AD6AED" w:rsidRPr="000052B3">
        <w:rPr>
          <w:rFonts w:hint="eastAsia"/>
          <w:sz w:val="18"/>
          <w:szCs w:val="18"/>
        </w:rPr>
        <w:t>residuals</w:t>
      </w:r>
      <w:r w:rsidR="00AD6AED" w:rsidRPr="000052B3">
        <w:rPr>
          <w:sz w:val="18"/>
          <w:szCs w:val="18"/>
        </w:rPr>
        <w:t xml:space="preserve"> </w:t>
      </w:r>
      <w:r w:rsidR="00AD6AED" w:rsidRPr="000052B3">
        <w:rPr>
          <w:rFonts w:hint="eastAsia"/>
          <w:sz w:val="18"/>
          <w:szCs w:val="18"/>
        </w:rPr>
        <w:t>contain</w:t>
      </w:r>
      <w:r w:rsidR="00AD6AED" w:rsidRPr="000052B3">
        <w:rPr>
          <w:sz w:val="18"/>
          <w:szCs w:val="18"/>
        </w:rPr>
        <w:t xml:space="preserve"> </w:t>
      </w:r>
      <w:r w:rsidR="00AD6AED" w:rsidRPr="000052B3">
        <w:rPr>
          <w:rFonts w:hint="eastAsia"/>
          <w:sz w:val="18"/>
          <w:szCs w:val="18"/>
        </w:rPr>
        <w:t>rich</w:t>
      </w:r>
      <w:r w:rsidR="00AD6AED" w:rsidRPr="000052B3">
        <w:rPr>
          <w:sz w:val="18"/>
          <w:szCs w:val="18"/>
        </w:rPr>
        <w:t xml:space="preserve"> </w:t>
      </w:r>
      <w:r w:rsidR="00AD6AED" w:rsidRPr="000052B3">
        <w:rPr>
          <w:rFonts w:hint="eastAsia"/>
          <w:sz w:val="18"/>
          <w:szCs w:val="18"/>
        </w:rPr>
        <w:t>edge</w:t>
      </w:r>
      <w:r w:rsidR="00AD6AED" w:rsidRPr="000052B3">
        <w:rPr>
          <w:sz w:val="18"/>
          <w:szCs w:val="18"/>
        </w:rPr>
        <w:t xml:space="preserve"> </w:t>
      </w:r>
      <w:r w:rsidR="00F305FA" w:rsidRPr="000052B3">
        <w:rPr>
          <w:rFonts w:hint="eastAsia"/>
          <w:sz w:val="18"/>
          <w:szCs w:val="18"/>
        </w:rPr>
        <w:t>features</w:t>
      </w:r>
      <w:r w:rsidR="00AD6AED" w:rsidRPr="000052B3">
        <w:rPr>
          <w:sz w:val="18"/>
          <w:szCs w:val="18"/>
        </w:rPr>
        <w:t xml:space="preserve">. </w:t>
      </w:r>
      <w:r w:rsidRPr="000052B3">
        <w:rPr>
          <w:sz w:val="18"/>
          <w:szCs w:val="18"/>
        </w:rPr>
        <w:t xml:space="preserve">To </w:t>
      </w:r>
      <w:del w:id="28" w:author="作者">
        <w:r w:rsidRPr="000052B3" w:rsidDel="009071BC">
          <w:rPr>
            <w:sz w:val="18"/>
            <w:szCs w:val="18"/>
          </w:rPr>
          <w:delText>take advantage of</w:delText>
        </w:r>
      </w:del>
      <w:ins w:id="29" w:author="作者">
        <w:r w:rsidR="009071BC">
          <w:rPr>
            <w:rFonts w:hint="eastAsia"/>
            <w:sz w:val="18"/>
            <w:szCs w:val="18"/>
          </w:rPr>
          <w:t>utilize</w:t>
        </w:r>
      </w:ins>
      <w:r w:rsidRPr="000052B3">
        <w:rPr>
          <w:sz w:val="18"/>
          <w:szCs w:val="18"/>
        </w:rPr>
        <w:t xml:space="preserve"> </w:t>
      </w:r>
      <w:ins w:id="30" w:author="作者">
        <w:r w:rsidR="009071BC">
          <w:rPr>
            <w:rFonts w:hint="eastAsia"/>
            <w:sz w:val="18"/>
            <w:szCs w:val="18"/>
          </w:rPr>
          <w:t xml:space="preserve">the </w:t>
        </w:r>
      </w:ins>
      <w:del w:id="31" w:author="作者">
        <w:r w:rsidRPr="000052B3" w:rsidDel="009071BC">
          <w:rPr>
            <w:rFonts w:hint="eastAsia"/>
            <w:sz w:val="18"/>
            <w:szCs w:val="18"/>
          </w:rPr>
          <w:delText>residuals</w:delText>
        </w:r>
        <w:r w:rsidRPr="000052B3" w:rsidDel="009071BC">
          <w:rPr>
            <w:sz w:val="18"/>
            <w:szCs w:val="18"/>
          </w:rPr>
          <w:delText xml:space="preserve">’ </w:delText>
        </w:r>
      </w:del>
      <w:r w:rsidRPr="000052B3">
        <w:rPr>
          <w:sz w:val="18"/>
          <w:szCs w:val="18"/>
        </w:rPr>
        <w:t>special spatial correlation</w:t>
      </w:r>
      <w:ins w:id="32" w:author="作者">
        <w:r w:rsidR="009071BC" w:rsidRPr="009071BC">
          <w:rPr>
            <w:rFonts w:hint="eastAsia"/>
            <w:sz w:val="18"/>
            <w:szCs w:val="18"/>
          </w:rPr>
          <w:t xml:space="preserve"> </w:t>
        </w:r>
        <w:r w:rsidR="009071BC">
          <w:rPr>
            <w:rFonts w:hint="eastAsia"/>
            <w:sz w:val="18"/>
            <w:szCs w:val="18"/>
          </w:rPr>
          <w:t xml:space="preserve">of </w:t>
        </w:r>
        <w:r w:rsidR="009071BC" w:rsidRPr="000052B3">
          <w:rPr>
            <w:rFonts w:hint="eastAsia"/>
            <w:sz w:val="18"/>
            <w:szCs w:val="18"/>
          </w:rPr>
          <w:t>residuals</w:t>
        </w:r>
      </w:ins>
      <w:r w:rsidRPr="000052B3">
        <w:rPr>
          <w:sz w:val="18"/>
          <w:szCs w:val="18"/>
        </w:rPr>
        <w:t>, further</w:t>
      </w:r>
      <w:r w:rsidR="003C1AC5">
        <w:rPr>
          <w:sz w:val="18"/>
          <w:szCs w:val="18"/>
        </w:rPr>
        <w:t xml:space="preserve"> reduc</w:t>
      </w:r>
      <w:ins w:id="33" w:author="作者">
        <w:r w:rsidR="009071BC">
          <w:rPr>
            <w:rFonts w:hint="eastAsia"/>
            <w:sz w:val="18"/>
            <w:szCs w:val="18"/>
          </w:rPr>
          <w:t>ing</w:t>
        </w:r>
      </w:ins>
      <w:del w:id="34" w:author="作者">
        <w:r w:rsidR="003C1AC5" w:rsidDel="009071BC">
          <w:rPr>
            <w:sz w:val="18"/>
            <w:szCs w:val="18"/>
          </w:rPr>
          <w:delText>e</w:delText>
        </w:r>
      </w:del>
      <w:r w:rsidR="003C1AC5">
        <w:rPr>
          <w:sz w:val="18"/>
          <w:szCs w:val="18"/>
        </w:rPr>
        <w:t xml:space="preserve"> its spatial redundancy and</w:t>
      </w:r>
      <w:r w:rsidRPr="000052B3">
        <w:rPr>
          <w:sz w:val="18"/>
          <w:szCs w:val="18"/>
        </w:rPr>
        <w:t xml:space="preserve"> improv</w:t>
      </w:r>
      <w:ins w:id="35" w:author="作者">
        <w:r w:rsidR="009071BC">
          <w:rPr>
            <w:rFonts w:hint="eastAsia"/>
            <w:sz w:val="18"/>
            <w:szCs w:val="18"/>
          </w:rPr>
          <w:t>ing</w:t>
        </w:r>
      </w:ins>
      <w:del w:id="36" w:author="作者">
        <w:r w:rsidRPr="000052B3" w:rsidDel="009071BC">
          <w:rPr>
            <w:sz w:val="18"/>
            <w:szCs w:val="18"/>
          </w:rPr>
          <w:delText>e</w:delText>
        </w:r>
      </w:del>
      <w:r w:rsidRPr="000052B3">
        <w:rPr>
          <w:sz w:val="18"/>
          <w:szCs w:val="18"/>
        </w:rPr>
        <w:t xml:space="preserve"> the intra-frame coding </w:t>
      </w:r>
      <w:r w:rsidR="00572F86" w:rsidRPr="000052B3">
        <w:rPr>
          <w:rFonts w:hint="eastAsia"/>
          <w:sz w:val="18"/>
          <w:szCs w:val="18"/>
        </w:rPr>
        <w:t>efficiency</w:t>
      </w:r>
      <w:r w:rsidR="00F305FA" w:rsidRPr="000052B3">
        <w:rPr>
          <w:sz w:val="18"/>
          <w:szCs w:val="18"/>
        </w:rPr>
        <w:t xml:space="preserve">, </w:t>
      </w:r>
      <w:r w:rsidR="00F305FA" w:rsidRPr="000052B3">
        <w:rPr>
          <w:rFonts w:hint="eastAsia"/>
          <w:sz w:val="18"/>
          <w:szCs w:val="18"/>
        </w:rPr>
        <w:t>a</w:t>
      </w:r>
      <w:r w:rsidR="00F305FA" w:rsidRPr="000052B3">
        <w:rPr>
          <w:sz w:val="18"/>
          <w:szCs w:val="18"/>
        </w:rPr>
        <w:t xml:space="preserve"> </w:t>
      </w:r>
      <w:r w:rsidR="00F305FA" w:rsidRPr="000052B3">
        <w:rPr>
          <w:rFonts w:hint="eastAsia"/>
          <w:sz w:val="18"/>
          <w:szCs w:val="18"/>
        </w:rPr>
        <w:t>universal</w:t>
      </w:r>
      <w:r w:rsidR="00F305FA" w:rsidRPr="000052B3">
        <w:rPr>
          <w:sz w:val="18"/>
          <w:szCs w:val="18"/>
        </w:rPr>
        <w:t xml:space="preserve"> </w:t>
      </w:r>
      <w:r w:rsidR="00F305FA" w:rsidRPr="000052B3">
        <w:rPr>
          <w:rFonts w:hint="eastAsia"/>
          <w:sz w:val="18"/>
          <w:szCs w:val="18"/>
        </w:rPr>
        <w:t>lossless</w:t>
      </w:r>
      <w:r w:rsidR="00F305FA" w:rsidRPr="000052B3">
        <w:rPr>
          <w:sz w:val="18"/>
          <w:szCs w:val="18"/>
        </w:rPr>
        <w:t xml:space="preserve"> </w:t>
      </w:r>
      <w:r w:rsidR="00F305FA" w:rsidRPr="000052B3">
        <w:rPr>
          <w:rFonts w:hint="eastAsia"/>
          <w:sz w:val="18"/>
          <w:szCs w:val="18"/>
        </w:rPr>
        <w:t>intra-frame</w:t>
      </w:r>
      <w:r w:rsidR="00F305FA" w:rsidRPr="000052B3">
        <w:rPr>
          <w:sz w:val="18"/>
          <w:szCs w:val="18"/>
        </w:rPr>
        <w:t xml:space="preserve"> </w:t>
      </w:r>
      <w:r w:rsidR="00F305FA" w:rsidRPr="000052B3">
        <w:rPr>
          <w:rFonts w:hint="eastAsia"/>
          <w:sz w:val="18"/>
          <w:szCs w:val="18"/>
        </w:rPr>
        <w:t>coding</w:t>
      </w:r>
      <w:r w:rsidR="00F305FA" w:rsidRPr="000052B3">
        <w:rPr>
          <w:sz w:val="18"/>
          <w:szCs w:val="18"/>
        </w:rPr>
        <w:t xml:space="preserve"> </w:t>
      </w:r>
      <w:r w:rsidR="00F305FA" w:rsidRPr="000052B3">
        <w:rPr>
          <w:rFonts w:hint="eastAsia"/>
          <w:sz w:val="18"/>
          <w:szCs w:val="18"/>
        </w:rPr>
        <w:t>algorithm</w:t>
      </w:r>
      <w:r w:rsidR="00F305FA" w:rsidRPr="000052B3">
        <w:rPr>
          <w:sz w:val="18"/>
          <w:szCs w:val="18"/>
        </w:rPr>
        <w:t xml:space="preserve"> </w:t>
      </w:r>
      <w:r w:rsidR="00F305FA" w:rsidRPr="000052B3">
        <w:rPr>
          <w:rFonts w:hint="eastAsia"/>
          <w:sz w:val="18"/>
          <w:szCs w:val="18"/>
        </w:rPr>
        <w:t>based</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w:t>
      </w:r>
      <w:r w:rsidR="00F305FA" w:rsidRPr="000052B3">
        <w:rPr>
          <w:rFonts w:hint="eastAsia"/>
          <w:sz w:val="18"/>
          <w:szCs w:val="18"/>
        </w:rPr>
        <w:t>residual</w:t>
      </w:r>
      <w:r w:rsidR="00F305FA" w:rsidRPr="000052B3">
        <w:rPr>
          <w:sz w:val="18"/>
          <w:szCs w:val="18"/>
        </w:rPr>
        <w:t xml:space="preserve"> </w:t>
      </w:r>
      <w:r w:rsidR="00F305FA" w:rsidRPr="000052B3">
        <w:rPr>
          <w:rFonts w:hint="eastAsia"/>
          <w:sz w:val="18"/>
          <w:szCs w:val="18"/>
        </w:rPr>
        <w:t>median</w:t>
      </w:r>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del w:id="37" w:author="作者">
        <w:r w:rsidR="00F305FA" w:rsidRPr="000052B3" w:rsidDel="008104CE">
          <w:rPr>
            <w:rFonts w:hint="eastAsia"/>
            <w:sz w:val="18"/>
            <w:szCs w:val="18"/>
          </w:rPr>
          <w:delText>is</w:delText>
        </w:r>
        <w:r w:rsidR="00F305FA" w:rsidRPr="000052B3" w:rsidDel="008104CE">
          <w:rPr>
            <w:sz w:val="18"/>
            <w:szCs w:val="18"/>
          </w:rPr>
          <w:delText xml:space="preserve"> </w:delText>
        </w:r>
      </w:del>
      <w:ins w:id="38" w:author="作者">
        <w:r w:rsidR="008104CE">
          <w:rPr>
            <w:rFonts w:hint="eastAsia"/>
            <w:sz w:val="18"/>
            <w:szCs w:val="18"/>
          </w:rPr>
          <w:t>was</w:t>
        </w:r>
        <w:r w:rsidR="008104CE" w:rsidRPr="000052B3">
          <w:rPr>
            <w:sz w:val="18"/>
            <w:szCs w:val="18"/>
          </w:rPr>
          <w:t xml:space="preserve"> </w:t>
        </w:r>
      </w:ins>
      <w:r w:rsidR="00F305FA" w:rsidRPr="000052B3">
        <w:rPr>
          <w:rFonts w:hint="eastAsia"/>
          <w:sz w:val="18"/>
          <w:szCs w:val="18"/>
        </w:rPr>
        <w:t>proposed</w:t>
      </w:r>
      <w:del w:id="39" w:author="作者">
        <w:r w:rsidR="00F305FA" w:rsidRPr="000052B3" w:rsidDel="008104CE">
          <w:rPr>
            <w:sz w:val="18"/>
            <w:szCs w:val="18"/>
          </w:rPr>
          <w:delText xml:space="preserve"> </w:delText>
        </w:r>
        <w:r w:rsidR="00F305FA" w:rsidRPr="000052B3" w:rsidDel="008104CE">
          <w:rPr>
            <w:rFonts w:hint="eastAsia"/>
            <w:sz w:val="18"/>
            <w:szCs w:val="18"/>
          </w:rPr>
          <w:delText>in</w:delText>
        </w:r>
        <w:r w:rsidR="00F305FA" w:rsidRPr="000052B3" w:rsidDel="008104CE">
          <w:rPr>
            <w:sz w:val="18"/>
            <w:szCs w:val="18"/>
          </w:rPr>
          <w:delText xml:space="preserve"> </w:delText>
        </w:r>
        <w:r w:rsidR="00F305FA" w:rsidRPr="000052B3" w:rsidDel="008104CE">
          <w:rPr>
            <w:rFonts w:hint="eastAsia"/>
            <w:sz w:val="18"/>
            <w:szCs w:val="18"/>
          </w:rPr>
          <w:delText>this</w:delText>
        </w:r>
        <w:r w:rsidR="00F305FA" w:rsidRPr="000052B3" w:rsidDel="008104CE">
          <w:rPr>
            <w:sz w:val="18"/>
            <w:szCs w:val="18"/>
          </w:rPr>
          <w:delText xml:space="preserve"> </w:delText>
        </w:r>
        <w:r w:rsidR="00F305FA" w:rsidRPr="000052B3" w:rsidDel="008104CE">
          <w:rPr>
            <w:rFonts w:hint="eastAsia"/>
            <w:sz w:val="18"/>
            <w:szCs w:val="18"/>
          </w:rPr>
          <w:delText>paper</w:delText>
        </w:r>
      </w:del>
      <w:r w:rsidR="00F305FA" w:rsidRPr="000052B3">
        <w:rPr>
          <w:sz w:val="18"/>
          <w:szCs w:val="18"/>
        </w:rPr>
        <w:t xml:space="preserve">. </w:t>
      </w:r>
      <w:ins w:id="40" w:author="作者">
        <w:r w:rsidR="008104CE">
          <w:rPr>
            <w:rFonts w:hint="eastAsia"/>
            <w:sz w:val="18"/>
            <w:szCs w:val="18"/>
          </w:rPr>
          <w:t xml:space="preserve">The </w:t>
        </w:r>
      </w:ins>
      <w:del w:id="41" w:author="作者">
        <w:r w:rsidR="00F305FA" w:rsidRPr="000052B3" w:rsidDel="008104CE">
          <w:rPr>
            <w:rFonts w:hint="eastAsia"/>
            <w:sz w:val="18"/>
            <w:szCs w:val="18"/>
          </w:rPr>
          <w:delText>A</w:delText>
        </w:r>
      </w:del>
      <w:ins w:id="42" w:author="作者">
        <w:r w:rsidR="008104CE">
          <w:rPr>
            <w:rFonts w:hint="eastAsia"/>
            <w:sz w:val="18"/>
            <w:szCs w:val="18"/>
          </w:rPr>
          <w:t>a</w:t>
        </w:r>
      </w:ins>
      <w:r w:rsidR="00F305FA" w:rsidRPr="000052B3">
        <w:rPr>
          <w:rFonts w:hint="eastAsia"/>
          <w:sz w:val="18"/>
          <w:szCs w:val="18"/>
        </w:rPr>
        <w:t>lgorithm</w:t>
      </w:r>
      <w:r w:rsidR="00F305FA" w:rsidRPr="000052B3">
        <w:rPr>
          <w:sz w:val="18"/>
          <w:szCs w:val="18"/>
        </w:rPr>
        <w:t xml:space="preserve"> </w:t>
      </w:r>
      <w:r w:rsidRPr="000052B3">
        <w:rPr>
          <w:sz w:val="18"/>
          <w:szCs w:val="18"/>
        </w:rPr>
        <w:t xml:space="preserve">first </w:t>
      </w:r>
      <w:r w:rsidR="00F305FA" w:rsidRPr="000052B3">
        <w:rPr>
          <w:rFonts w:hint="eastAsia"/>
          <w:sz w:val="18"/>
          <w:szCs w:val="18"/>
        </w:rPr>
        <w:t>perform</w:t>
      </w:r>
      <w:ins w:id="43" w:author="作者">
        <w:r w:rsidR="008104CE">
          <w:rPr>
            <w:rFonts w:hint="eastAsia"/>
            <w:sz w:val="18"/>
            <w:szCs w:val="18"/>
          </w:rPr>
          <w:t>ed</w:t>
        </w:r>
      </w:ins>
      <w:del w:id="44" w:author="作者">
        <w:r w:rsidR="00F305FA" w:rsidRPr="000052B3" w:rsidDel="008104CE">
          <w:rPr>
            <w:rFonts w:hint="eastAsia"/>
            <w:sz w:val="18"/>
            <w:szCs w:val="18"/>
          </w:rPr>
          <w:delText>s</w:delText>
        </w:r>
      </w:del>
      <w:r w:rsidR="00F305FA" w:rsidRPr="000052B3">
        <w:rPr>
          <w:sz w:val="18"/>
          <w:szCs w:val="18"/>
        </w:rPr>
        <w:t xml:space="preserve"> </w:t>
      </w:r>
      <w:r w:rsidR="00F305FA" w:rsidRPr="000052B3">
        <w:rPr>
          <w:rFonts w:hint="eastAsia"/>
          <w:sz w:val="18"/>
          <w:szCs w:val="18"/>
        </w:rPr>
        <w:t>edge</w:t>
      </w:r>
      <w:r w:rsidR="00F305FA" w:rsidRPr="000052B3">
        <w:rPr>
          <w:sz w:val="18"/>
          <w:szCs w:val="18"/>
        </w:rPr>
        <w:t xml:space="preserve"> </w:t>
      </w:r>
      <w:r w:rsidR="00F305FA" w:rsidRPr="000052B3">
        <w:rPr>
          <w:rFonts w:hint="eastAsia"/>
          <w:sz w:val="18"/>
          <w:szCs w:val="18"/>
        </w:rPr>
        <w:t>detection</w:t>
      </w:r>
      <w:r w:rsidR="00F305FA" w:rsidRPr="000052B3">
        <w:rPr>
          <w:sz w:val="18"/>
          <w:szCs w:val="18"/>
        </w:rPr>
        <w:t xml:space="preserve"> </w:t>
      </w:r>
      <w:r w:rsidR="00F305FA" w:rsidRPr="000052B3">
        <w:rPr>
          <w:rFonts w:hint="eastAsia"/>
          <w:sz w:val="18"/>
          <w:szCs w:val="18"/>
        </w:rPr>
        <w:t>on</w:t>
      </w:r>
      <w:r w:rsidR="00F305FA" w:rsidRPr="000052B3">
        <w:rPr>
          <w:sz w:val="18"/>
          <w:szCs w:val="18"/>
        </w:rPr>
        <w:t xml:space="preserve"> the </w:t>
      </w:r>
      <w:ins w:id="45" w:author="作者">
        <w:r w:rsidR="00C70193">
          <w:rPr>
            <w:rFonts w:hint="eastAsia"/>
            <w:sz w:val="18"/>
            <w:szCs w:val="18"/>
          </w:rPr>
          <w:t xml:space="preserve">intra-frame </w:t>
        </w:r>
      </w:ins>
      <w:r w:rsidR="00F305FA" w:rsidRPr="000052B3">
        <w:rPr>
          <w:rFonts w:hint="eastAsia"/>
          <w:sz w:val="18"/>
          <w:szCs w:val="18"/>
        </w:rPr>
        <w:t>prediction</w:t>
      </w:r>
      <w:r w:rsidR="00F305FA" w:rsidRPr="000052B3">
        <w:rPr>
          <w:sz w:val="18"/>
          <w:szCs w:val="18"/>
        </w:rPr>
        <w:t xml:space="preserve"> </w:t>
      </w:r>
      <w:r w:rsidR="00F305FA" w:rsidRPr="000052B3">
        <w:rPr>
          <w:rFonts w:hint="eastAsia"/>
          <w:sz w:val="18"/>
          <w:szCs w:val="18"/>
        </w:rPr>
        <w:t>residuals</w:t>
      </w:r>
      <w:r w:rsidR="00F305FA" w:rsidRPr="000052B3">
        <w:rPr>
          <w:sz w:val="18"/>
          <w:szCs w:val="18"/>
        </w:rPr>
        <w:t xml:space="preserve"> </w:t>
      </w:r>
      <w:bookmarkStart w:id="46" w:name="OLE_LINK19"/>
      <w:bookmarkStart w:id="47" w:name="OLE_LINK20"/>
      <w:bookmarkStart w:id="48" w:name="OLE_LINK28"/>
      <w:del w:id="49" w:author="作者">
        <w:r w:rsidR="00F305FA" w:rsidRPr="000052B3" w:rsidDel="00C70193">
          <w:rPr>
            <w:rFonts w:hint="eastAsia"/>
            <w:sz w:val="18"/>
            <w:szCs w:val="18"/>
          </w:rPr>
          <w:delText>sample-by-sample</w:delText>
        </w:r>
      </w:del>
      <w:bookmarkEnd w:id="46"/>
      <w:bookmarkEnd w:id="47"/>
      <w:bookmarkEnd w:id="48"/>
      <w:ins w:id="50" w:author="作者">
        <w:r w:rsidR="00C70193">
          <w:rPr>
            <w:rFonts w:hint="eastAsia"/>
            <w:sz w:val="18"/>
            <w:szCs w:val="18"/>
          </w:rPr>
          <w:t>step by step</w:t>
        </w:r>
        <w:r w:rsidR="008104CE">
          <w:rPr>
            <w:rFonts w:hint="eastAsia"/>
            <w:sz w:val="18"/>
            <w:szCs w:val="18"/>
          </w:rPr>
          <w:t>.</w:t>
        </w:r>
      </w:ins>
      <w:del w:id="51" w:author="作者">
        <w:r w:rsidR="0010234D" w:rsidRPr="000052B3" w:rsidDel="008104CE">
          <w:rPr>
            <w:sz w:val="18"/>
            <w:szCs w:val="18"/>
          </w:rPr>
          <w:delText>,</w:delText>
        </w:r>
      </w:del>
      <w:r w:rsidR="0010234D" w:rsidRPr="000052B3">
        <w:rPr>
          <w:sz w:val="18"/>
          <w:szCs w:val="18"/>
        </w:rPr>
        <w:t xml:space="preserve"> </w:t>
      </w:r>
      <w:ins w:id="52" w:author="作者">
        <w:r w:rsidR="008104CE">
          <w:rPr>
            <w:rFonts w:hint="eastAsia"/>
            <w:sz w:val="18"/>
            <w:szCs w:val="18"/>
          </w:rPr>
          <w:t>B</w:t>
        </w:r>
      </w:ins>
      <w:del w:id="53" w:author="作者">
        <w:r w:rsidRPr="000052B3" w:rsidDel="008104CE">
          <w:rPr>
            <w:sz w:val="18"/>
            <w:szCs w:val="18"/>
          </w:rPr>
          <w:delText>b</w:delText>
        </w:r>
      </w:del>
      <w:r w:rsidRPr="000052B3">
        <w:rPr>
          <w:sz w:val="18"/>
          <w:szCs w:val="18"/>
        </w:rPr>
        <w:t xml:space="preserve">y analyzing the numerical features of the adjacent </w:t>
      </w:r>
      <w:r w:rsidRPr="000052B3">
        <w:rPr>
          <w:rFonts w:hint="eastAsia"/>
          <w:sz w:val="18"/>
          <w:szCs w:val="18"/>
        </w:rPr>
        <w:t>residuals,</w:t>
      </w:r>
      <w:r w:rsidR="005D6200" w:rsidRPr="000052B3">
        <w:rPr>
          <w:sz w:val="18"/>
          <w:szCs w:val="18"/>
        </w:rPr>
        <w:t xml:space="preserve"> the </w:t>
      </w:r>
      <w:r w:rsidR="005D6200" w:rsidRPr="000052B3">
        <w:rPr>
          <w:rFonts w:hint="eastAsia"/>
          <w:sz w:val="18"/>
          <w:szCs w:val="18"/>
        </w:rPr>
        <w:t>median</w:t>
      </w:r>
      <w:r w:rsidR="005D6200" w:rsidRPr="000052B3">
        <w:rPr>
          <w:sz w:val="18"/>
          <w:szCs w:val="18"/>
        </w:rPr>
        <w:t xml:space="preserve"> </w:t>
      </w:r>
      <w:r w:rsidR="005D6200" w:rsidRPr="000052B3">
        <w:rPr>
          <w:rFonts w:hint="eastAsia"/>
          <w:sz w:val="18"/>
          <w:szCs w:val="18"/>
        </w:rPr>
        <w:t>edge</w:t>
      </w:r>
      <w:r w:rsidR="005D6200" w:rsidRPr="000052B3">
        <w:rPr>
          <w:sz w:val="18"/>
          <w:szCs w:val="18"/>
        </w:rPr>
        <w:t xml:space="preserve"> </w:t>
      </w:r>
      <w:r w:rsidR="005D6200" w:rsidRPr="000052B3">
        <w:rPr>
          <w:rFonts w:hint="eastAsia"/>
          <w:sz w:val="18"/>
          <w:szCs w:val="18"/>
        </w:rPr>
        <w:t>detection</w:t>
      </w:r>
      <w:ins w:id="54" w:author="作者">
        <w:r w:rsidR="00A8331C">
          <w:rPr>
            <w:rFonts w:hint="eastAsia"/>
            <w:sz w:val="18"/>
            <w:szCs w:val="18"/>
          </w:rPr>
          <w:t xml:space="preserve"> algorithm</w:t>
        </w:r>
      </w:ins>
      <w:r w:rsidR="005D6200" w:rsidRPr="000052B3">
        <w:rPr>
          <w:sz w:val="18"/>
          <w:szCs w:val="18"/>
        </w:rPr>
        <w:t xml:space="preserve"> </w:t>
      </w:r>
      <w:del w:id="55" w:author="作者">
        <w:r w:rsidR="005D6200" w:rsidRPr="000052B3" w:rsidDel="008104CE">
          <w:rPr>
            <w:sz w:val="18"/>
            <w:szCs w:val="18"/>
          </w:rPr>
          <w:delText xml:space="preserve">is </w:delText>
        </w:r>
      </w:del>
      <w:ins w:id="56" w:author="作者">
        <w:r w:rsidR="008104CE">
          <w:rPr>
            <w:rFonts w:hint="eastAsia"/>
            <w:sz w:val="18"/>
            <w:szCs w:val="18"/>
          </w:rPr>
          <w:t>was</w:t>
        </w:r>
        <w:r w:rsidR="008104CE" w:rsidRPr="000052B3">
          <w:rPr>
            <w:sz w:val="18"/>
            <w:szCs w:val="18"/>
          </w:rPr>
          <w:t xml:space="preserve"> </w:t>
        </w:r>
      </w:ins>
      <w:r w:rsidR="005D6200" w:rsidRPr="000052B3">
        <w:rPr>
          <w:sz w:val="18"/>
          <w:szCs w:val="18"/>
        </w:rPr>
        <w:t>applied</w:t>
      </w:r>
      <w:r w:rsidR="00A60A2E" w:rsidRPr="000052B3">
        <w:rPr>
          <w:sz w:val="18"/>
          <w:szCs w:val="18"/>
        </w:rPr>
        <w:t xml:space="preserve"> to obtain new </w:t>
      </w:r>
      <w:r w:rsidR="00A60A2E" w:rsidRPr="000052B3">
        <w:rPr>
          <w:rFonts w:hint="eastAsia"/>
          <w:sz w:val="18"/>
          <w:szCs w:val="18"/>
        </w:rPr>
        <w:t>prediction</w:t>
      </w:r>
      <w:r w:rsidR="00A60A2E" w:rsidRPr="000052B3">
        <w:rPr>
          <w:sz w:val="18"/>
          <w:szCs w:val="18"/>
        </w:rPr>
        <w:t xml:space="preserve"> </w:t>
      </w:r>
      <w:r w:rsidR="00A60A2E" w:rsidRPr="000052B3">
        <w:rPr>
          <w:rFonts w:hint="eastAsia"/>
          <w:sz w:val="18"/>
          <w:szCs w:val="18"/>
        </w:rPr>
        <w:t>value</w:t>
      </w:r>
      <w:del w:id="57" w:author="作者">
        <w:r w:rsidR="00A60A2E" w:rsidRPr="000052B3" w:rsidDel="008104CE">
          <w:rPr>
            <w:sz w:val="18"/>
            <w:szCs w:val="18"/>
          </w:rPr>
          <w:delText xml:space="preserve">; </w:delText>
        </w:r>
      </w:del>
      <w:ins w:id="58" w:author="作者">
        <w:r w:rsidR="008104CE">
          <w:rPr>
            <w:rFonts w:hint="eastAsia"/>
            <w:sz w:val="18"/>
            <w:szCs w:val="18"/>
          </w:rPr>
          <w:t>.</w:t>
        </w:r>
        <w:r w:rsidR="008104CE" w:rsidRPr="000052B3">
          <w:rPr>
            <w:sz w:val="18"/>
            <w:szCs w:val="18"/>
          </w:rPr>
          <w:t xml:space="preserve"> </w:t>
        </w:r>
        <w:r w:rsidR="008104CE">
          <w:rPr>
            <w:rFonts w:hint="eastAsia"/>
            <w:sz w:val="18"/>
            <w:szCs w:val="18"/>
          </w:rPr>
          <w:t>T</w:t>
        </w:r>
      </w:ins>
      <w:del w:id="59" w:author="作者">
        <w:r w:rsidR="00A60A2E" w:rsidRPr="000052B3" w:rsidDel="008104CE">
          <w:rPr>
            <w:sz w:val="18"/>
            <w:szCs w:val="18"/>
          </w:rPr>
          <w:delText>t</w:delText>
        </w:r>
      </w:del>
      <w:r w:rsidR="00A60A2E" w:rsidRPr="000052B3">
        <w:rPr>
          <w:sz w:val="18"/>
          <w:szCs w:val="18"/>
        </w:rPr>
        <w:t xml:space="preserve">hen, new prediction residual </w:t>
      </w:r>
      <w:del w:id="60" w:author="作者">
        <w:r w:rsidR="00A60A2E" w:rsidRPr="000052B3" w:rsidDel="008104CE">
          <w:rPr>
            <w:sz w:val="18"/>
            <w:szCs w:val="18"/>
          </w:rPr>
          <w:delText xml:space="preserve">is </w:delText>
        </w:r>
      </w:del>
      <w:ins w:id="61" w:author="作者">
        <w:r w:rsidR="008104CE">
          <w:rPr>
            <w:rFonts w:hint="eastAsia"/>
            <w:sz w:val="18"/>
            <w:szCs w:val="18"/>
          </w:rPr>
          <w:t>was</w:t>
        </w:r>
        <w:r w:rsidR="008104CE" w:rsidRPr="000052B3">
          <w:rPr>
            <w:sz w:val="18"/>
            <w:szCs w:val="18"/>
          </w:rPr>
          <w:t xml:space="preserve"> </w:t>
        </w:r>
      </w:ins>
      <w:r w:rsidR="00A60A2E" w:rsidRPr="000052B3">
        <w:rPr>
          <w:sz w:val="18"/>
          <w:szCs w:val="18"/>
        </w:rPr>
        <w:t xml:space="preserve">obtained by comparing prediction value and </w:t>
      </w:r>
      <w:r w:rsidR="00A60A2E" w:rsidRPr="000052B3">
        <w:rPr>
          <w:rFonts w:hint="eastAsia"/>
          <w:sz w:val="18"/>
          <w:szCs w:val="18"/>
        </w:rPr>
        <w:t>original</w:t>
      </w:r>
      <w:r w:rsidR="00A60A2E" w:rsidRPr="000052B3">
        <w:rPr>
          <w:sz w:val="18"/>
          <w:szCs w:val="18"/>
        </w:rPr>
        <w:t xml:space="preserve"> </w:t>
      </w:r>
      <w:r w:rsidR="00A60A2E" w:rsidRPr="000052B3">
        <w:rPr>
          <w:rFonts w:hint="eastAsia"/>
          <w:sz w:val="18"/>
          <w:szCs w:val="18"/>
        </w:rPr>
        <w:t>residual</w:t>
      </w:r>
      <w:ins w:id="62" w:author="作者">
        <w:r w:rsidR="005452B9">
          <w:rPr>
            <w:rFonts w:hint="eastAsia"/>
            <w:sz w:val="18"/>
            <w:szCs w:val="18"/>
          </w:rPr>
          <w:t xml:space="preserve"> value</w:t>
        </w:r>
        <w:r w:rsidR="00D01B73">
          <w:rPr>
            <w:rFonts w:hint="eastAsia"/>
            <w:sz w:val="18"/>
            <w:szCs w:val="18"/>
          </w:rPr>
          <w:t>.</w:t>
        </w:r>
      </w:ins>
      <w:del w:id="63" w:author="作者">
        <w:r w:rsidR="006B7356" w:rsidRPr="000052B3" w:rsidDel="00D01B73">
          <w:rPr>
            <w:sz w:val="18"/>
            <w:szCs w:val="18"/>
          </w:rPr>
          <w:delText>;</w:delText>
        </w:r>
      </w:del>
      <w:r w:rsidR="0010234D" w:rsidRPr="000052B3">
        <w:rPr>
          <w:sz w:val="18"/>
          <w:szCs w:val="18"/>
        </w:rPr>
        <w:t xml:space="preserve"> </w:t>
      </w:r>
      <w:r w:rsidR="0010234D" w:rsidRPr="000052B3">
        <w:rPr>
          <w:rFonts w:hint="eastAsia"/>
          <w:sz w:val="18"/>
          <w:szCs w:val="18"/>
        </w:rPr>
        <w:t>Finally,</w:t>
      </w:r>
      <w:r w:rsidR="0010234D" w:rsidRPr="000052B3">
        <w:rPr>
          <w:sz w:val="18"/>
          <w:szCs w:val="18"/>
        </w:rPr>
        <w:t xml:space="preserve"> </w:t>
      </w:r>
      <w:r w:rsidR="0010234D" w:rsidRPr="000052B3">
        <w:rPr>
          <w:rFonts w:hint="eastAsia"/>
          <w:sz w:val="18"/>
          <w:szCs w:val="18"/>
        </w:rPr>
        <w:t>according</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w:t>
      </w:r>
      <w:r w:rsidR="0010234D" w:rsidRPr="000052B3">
        <w:rPr>
          <w:sz w:val="18"/>
          <w:szCs w:val="18"/>
        </w:rPr>
        <w:t xml:space="preserve">he energy of the current coding unit </w:t>
      </w:r>
      <w:del w:id="64" w:author="作者">
        <w:r w:rsidR="0010234D" w:rsidRPr="000052B3" w:rsidDel="008104CE">
          <w:rPr>
            <w:sz w:val="18"/>
            <w:szCs w:val="18"/>
          </w:rPr>
          <w:delText xml:space="preserve">is </w:delText>
        </w:r>
      </w:del>
      <w:ins w:id="65" w:author="作者">
        <w:r w:rsidR="008104CE">
          <w:rPr>
            <w:rFonts w:hint="eastAsia"/>
            <w:sz w:val="18"/>
            <w:szCs w:val="18"/>
          </w:rPr>
          <w:t>was</w:t>
        </w:r>
        <w:r w:rsidR="008104CE" w:rsidRPr="000052B3">
          <w:rPr>
            <w:sz w:val="18"/>
            <w:szCs w:val="18"/>
          </w:rPr>
          <w:t xml:space="preserve"> </w:t>
        </w:r>
      </w:ins>
      <w:r w:rsidR="0010234D" w:rsidRPr="000052B3">
        <w:rPr>
          <w:sz w:val="18"/>
          <w:szCs w:val="18"/>
        </w:rPr>
        <w:t xml:space="preserve">reduced, it </w:t>
      </w:r>
      <w:del w:id="66" w:author="作者">
        <w:r w:rsidR="0010234D" w:rsidRPr="000052B3" w:rsidDel="008104CE">
          <w:rPr>
            <w:sz w:val="18"/>
            <w:szCs w:val="18"/>
          </w:rPr>
          <w:delText xml:space="preserve">can </w:delText>
        </w:r>
      </w:del>
      <w:ins w:id="67" w:author="作者">
        <w:r w:rsidR="008104CE">
          <w:rPr>
            <w:rFonts w:hint="eastAsia"/>
            <w:sz w:val="18"/>
            <w:szCs w:val="18"/>
          </w:rPr>
          <w:t>could</w:t>
        </w:r>
        <w:r w:rsidR="008104CE" w:rsidRPr="000052B3">
          <w:rPr>
            <w:sz w:val="18"/>
            <w:szCs w:val="18"/>
          </w:rPr>
          <w:t xml:space="preserve"> </w:t>
        </w:r>
      </w:ins>
      <w:r w:rsidR="0010234D" w:rsidRPr="000052B3">
        <w:rPr>
          <w:sz w:val="18"/>
          <w:szCs w:val="18"/>
        </w:rPr>
        <w:t xml:space="preserve">quickly </w:t>
      </w:r>
      <w:r w:rsidR="0010234D" w:rsidRPr="000052B3">
        <w:rPr>
          <w:rFonts w:hint="eastAsia"/>
          <w:sz w:val="18"/>
          <w:szCs w:val="18"/>
        </w:rPr>
        <w:t>determine</w:t>
      </w:r>
      <w:r w:rsidR="0010234D" w:rsidRPr="000052B3">
        <w:rPr>
          <w:sz w:val="18"/>
          <w:szCs w:val="18"/>
        </w:rPr>
        <w:t xml:space="preserve"> </w:t>
      </w:r>
      <w:r w:rsidR="0010234D" w:rsidRPr="000052B3">
        <w:rPr>
          <w:rFonts w:hint="eastAsia"/>
          <w:sz w:val="18"/>
          <w:szCs w:val="18"/>
        </w:rPr>
        <w:t>whether</w:t>
      </w:r>
      <w:r w:rsidR="0010234D" w:rsidRPr="000052B3">
        <w:rPr>
          <w:sz w:val="18"/>
          <w:szCs w:val="18"/>
        </w:rPr>
        <w:t xml:space="preserve"> </w:t>
      </w:r>
      <w:r w:rsidR="0010234D" w:rsidRPr="000052B3">
        <w:rPr>
          <w:rFonts w:hint="eastAsia"/>
          <w:sz w:val="18"/>
          <w:szCs w:val="18"/>
        </w:rPr>
        <w:t>to</w:t>
      </w:r>
      <w:r w:rsidR="0010234D" w:rsidRPr="000052B3">
        <w:rPr>
          <w:sz w:val="18"/>
          <w:szCs w:val="18"/>
        </w:rPr>
        <w:t xml:space="preserve"> use </w:t>
      </w:r>
      <w:ins w:id="68" w:author="作者">
        <w:r w:rsidR="00B54EF9">
          <w:rPr>
            <w:rFonts w:hint="eastAsia"/>
            <w:sz w:val="18"/>
            <w:szCs w:val="18"/>
          </w:rPr>
          <w:t xml:space="preserve">the </w:t>
        </w:r>
      </w:ins>
      <w:r w:rsidR="0010234D" w:rsidRPr="000052B3">
        <w:rPr>
          <w:sz w:val="18"/>
          <w:szCs w:val="18"/>
        </w:rPr>
        <w:t xml:space="preserve">new residuals for </w:t>
      </w:r>
      <w:r w:rsidR="0010234D" w:rsidRPr="000052B3">
        <w:rPr>
          <w:rFonts w:hint="eastAsia"/>
          <w:sz w:val="18"/>
          <w:szCs w:val="18"/>
        </w:rPr>
        <w:t>entropy</w:t>
      </w:r>
      <w:r w:rsidR="0010234D" w:rsidRPr="000052B3">
        <w:rPr>
          <w:sz w:val="18"/>
          <w:szCs w:val="18"/>
        </w:rPr>
        <w:t xml:space="preserve"> </w:t>
      </w:r>
      <w:r w:rsidR="0010234D" w:rsidRPr="000052B3">
        <w:rPr>
          <w:rFonts w:hint="eastAsia"/>
          <w:sz w:val="18"/>
          <w:szCs w:val="18"/>
        </w:rPr>
        <w:t>coding</w:t>
      </w:r>
      <w:ins w:id="69" w:author="作者">
        <w:r w:rsidR="00A8331C">
          <w:rPr>
            <w:rFonts w:hint="eastAsia"/>
            <w:sz w:val="18"/>
            <w:szCs w:val="18"/>
          </w:rPr>
          <w:t xml:space="preserve">, </w:t>
        </w:r>
        <w:bookmarkStart w:id="70" w:name="OLE_LINK35"/>
        <w:bookmarkStart w:id="71" w:name="OLE_LINK36"/>
        <w:commentRangeStart w:id="72"/>
        <w:r w:rsidR="00A8331C">
          <w:rPr>
            <w:rFonts w:hint="eastAsia"/>
            <w:sz w:val="18"/>
            <w:szCs w:val="18"/>
          </w:rPr>
          <w:t xml:space="preserve">so as to </w:t>
        </w:r>
        <w:r w:rsidR="00AA5E5D">
          <w:rPr>
            <w:rFonts w:hint="eastAsia"/>
            <w:sz w:val="18"/>
            <w:szCs w:val="18"/>
          </w:rPr>
          <w:t xml:space="preserve">ensure that the coding of the new prediction residuals could </w:t>
        </w:r>
        <w:r w:rsidR="00A8331C">
          <w:rPr>
            <w:rFonts w:hint="eastAsia"/>
            <w:sz w:val="18"/>
            <w:szCs w:val="18"/>
          </w:rPr>
          <w:t>improve the compression ratio</w:t>
        </w:r>
      </w:ins>
      <w:commentRangeEnd w:id="72"/>
      <w:r w:rsidR="00D16C8E">
        <w:rPr>
          <w:rStyle w:val="a9"/>
        </w:rPr>
        <w:commentReference w:id="72"/>
      </w:r>
      <w:bookmarkEnd w:id="70"/>
      <w:bookmarkEnd w:id="71"/>
      <w:r w:rsidR="00F305FA" w:rsidRPr="000052B3">
        <w:rPr>
          <w:sz w:val="18"/>
          <w:szCs w:val="18"/>
        </w:rPr>
        <w:t>.</w:t>
      </w:r>
      <w:r w:rsidR="0010234D" w:rsidRPr="000052B3">
        <w:rPr>
          <w:sz w:val="18"/>
          <w:szCs w:val="18"/>
        </w:rPr>
        <w:t xml:space="preserve"> </w:t>
      </w:r>
      <w:ins w:id="73" w:author="作者">
        <w:r w:rsidR="00052FF7" w:rsidRPr="00BC76D4">
          <w:rPr>
            <w:sz w:val="18"/>
            <w:szCs w:val="18"/>
          </w:rPr>
          <w:t>Experimental results show that</w:t>
        </w:r>
        <w:r w:rsidR="00052FF7" w:rsidRPr="000052B3">
          <w:rPr>
            <w:sz w:val="18"/>
            <w:szCs w:val="18"/>
          </w:rPr>
          <w:t xml:space="preserve"> </w:t>
        </w:r>
        <w:r w:rsidR="00D379F5">
          <w:rPr>
            <w:rFonts w:hint="eastAsia"/>
            <w:sz w:val="18"/>
            <w:szCs w:val="18"/>
          </w:rPr>
          <w:t xml:space="preserve">the </w:t>
        </w:r>
        <w:del w:id="74" w:author="作者">
          <w:r w:rsidR="00052FF7" w:rsidDel="00350A49">
            <w:rPr>
              <w:rFonts w:hint="eastAsia"/>
              <w:sz w:val="18"/>
              <w:szCs w:val="18"/>
            </w:rPr>
            <w:delText>c</w:delText>
          </w:r>
        </w:del>
      </w:ins>
      <w:del w:id="75" w:author="作者">
        <w:r w:rsidR="0010234D" w:rsidRPr="000052B3" w:rsidDel="00350A49">
          <w:rPr>
            <w:sz w:val="18"/>
            <w:szCs w:val="18"/>
          </w:rPr>
          <w:delText>Coding</w:delText>
        </w:r>
      </w:del>
      <w:ins w:id="76" w:author="作者">
        <w:r w:rsidR="00350A49">
          <w:rPr>
            <w:rFonts w:hint="eastAsia"/>
            <w:sz w:val="18"/>
            <w:szCs w:val="18"/>
          </w:rPr>
          <w:t>coding</w:t>
        </w:r>
      </w:ins>
      <w:r w:rsidR="0010234D" w:rsidRPr="000052B3">
        <w:rPr>
          <w:sz w:val="18"/>
          <w:szCs w:val="18"/>
        </w:rPr>
        <w:t xml:space="preserve"> </w:t>
      </w:r>
      <w:r w:rsidR="003C1AC5">
        <w:rPr>
          <w:sz w:val="18"/>
          <w:szCs w:val="18"/>
        </w:rPr>
        <w:t>units</w:t>
      </w:r>
      <w:r w:rsidR="0010234D" w:rsidRPr="000052B3">
        <w:rPr>
          <w:sz w:val="18"/>
          <w:szCs w:val="18"/>
        </w:rPr>
        <w:t xml:space="preserve"> processed by this </w:t>
      </w:r>
      <w:r w:rsidR="0010234D" w:rsidRPr="000052B3">
        <w:rPr>
          <w:rFonts w:hint="eastAsia"/>
          <w:sz w:val="18"/>
          <w:szCs w:val="18"/>
        </w:rPr>
        <w:t>algorithm</w:t>
      </w:r>
      <w:r w:rsidR="0010234D" w:rsidRPr="000052B3">
        <w:rPr>
          <w:sz w:val="18"/>
          <w:szCs w:val="18"/>
        </w:rPr>
        <w:t xml:space="preserve"> </w:t>
      </w:r>
      <w:del w:id="77" w:author="作者">
        <w:r w:rsidR="0010234D" w:rsidRPr="000052B3" w:rsidDel="008104CE">
          <w:rPr>
            <w:sz w:val="18"/>
            <w:szCs w:val="18"/>
          </w:rPr>
          <w:delText xml:space="preserve">have </w:delText>
        </w:r>
      </w:del>
      <w:ins w:id="78" w:author="作者">
        <w:r w:rsidR="008104CE">
          <w:rPr>
            <w:rFonts w:hint="eastAsia"/>
            <w:sz w:val="18"/>
            <w:szCs w:val="18"/>
          </w:rPr>
          <w:t>had</w:t>
        </w:r>
        <w:r w:rsidR="008104CE" w:rsidRPr="000052B3">
          <w:rPr>
            <w:sz w:val="18"/>
            <w:szCs w:val="18"/>
          </w:rPr>
          <w:t xml:space="preserve"> </w:t>
        </w:r>
      </w:ins>
      <w:r w:rsidR="0010234D" w:rsidRPr="000052B3">
        <w:rPr>
          <w:sz w:val="18"/>
          <w:szCs w:val="18"/>
        </w:rPr>
        <w:t>lower</w:t>
      </w:r>
      <w:r w:rsidR="003C1AC5">
        <w:rPr>
          <w:sz w:val="18"/>
          <w:szCs w:val="18"/>
        </w:rPr>
        <w:t xml:space="preserve"> spatial redundancy and</w:t>
      </w:r>
      <w:r w:rsidR="0010234D" w:rsidRPr="000052B3">
        <w:rPr>
          <w:sz w:val="18"/>
          <w:szCs w:val="18"/>
        </w:rPr>
        <w:t xml:space="preserve"> </w:t>
      </w:r>
      <w:ins w:id="79" w:author="作者">
        <w:r w:rsidR="00D379F5">
          <w:rPr>
            <w:rFonts w:hint="eastAsia"/>
            <w:sz w:val="18"/>
            <w:szCs w:val="18"/>
          </w:rPr>
          <w:t xml:space="preserve">residual </w:t>
        </w:r>
      </w:ins>
      <w:r w:rsidR="0010234D" w:rsidRPr="000052B3">
        <w:rPr>
          <w:sz w:val="18"/>
          <w:szCs w:val="18"/>
        </w:rPr>
        <w:t>energy, thereby reducing the bit-rate after en</w:t>
      </w:r>
      <w:r w:rsidR="0010234D" w:rsidRPr="00BC76D4">
        <w:rPr>
          <w:sz w:val="18"/>
          <w:szCs w:val="18"/>
        </w:rPr>
        <w:t>tropy coding.</w:t>
      </w:r>
      <w:r w:rsidR="00F305FA" w:rsidRPr="00BC76D4">
        <w:rPr>
          <w:sz w:val="18"/>
          <w:szCs w:val="18"/>
        </w:rPr>
        <w:t xml:space="preserve"> </w:t>
      </w:r>
      <w:del w:id="80" w:author="作者">
        <w:r w:rsidR="00EC57C1" w:rsidRPr="00BC76D4" w:rsidDel="00052FF7">
          <w:rPr>
            <w:sz w:val="18"/>
            <w:szCs w:val="18"/>
          </w:rPr>
          <w:delText xml:space="preserve">Experimental results show that </w:delText>
        </w:r>
      </w:del>
      <w:ins w:id="81" w:author="作者">
        <w:r w:rsidR="00052FF7">
          <w:rPr>
            <w:rFonts w:hint="eastAsia"/>
            <w:sz w:val="18"/>
            <w:szCs w:val="18"/>
          </w:rPr>
          <w:t>A</w:t>
        </w:r>
      </w:ins>
      <w:del w:id="82" w:author="作者">
        <w:r w:rsidR="00EC57C1" w:rsidRPr="00BC76D4" w:rsidDel="00052FF7">
          <w:rPr>
            <w:sz w:val="18"/>
            <w:szCs w:val="18"/>
          </w:rPr>
          <w:delText>a</w:delText>
        </w:r>
      </w:del>
      <w:r w:rsidR="00EC57C1" w:rsidRPr="00BC76D4">
        <w:rPr>
          <w:sz w:val="18"/>
          <w:szCs w:val="18"/>
        </w:rPr>
        <w:t xml:space="preserve">pplying the proposed </w:t>
      </w:r>
      <w:del w:id="83" w:author="作者">
        <w:r w:rsidR="00EC57C1" w:rsidRPr="00BC76D4" w:rsidDel="00D379F5">
          <w:rPr>
            <w:sz w:val="18"/>
            <w:szCs w:val="18"/>
          </w:rPr>
          <w:delText xml:space="preserve">improved </w:delText>
        </w:r>
      </w:del>
      <w:r w:rsidR="00EC57C1" w:rsidRPr="00BC76D4">
        <w:rPr>
          <w:sz w:val="18"/>
          <w:szCs w:val="18"/>
        </w:rPr>
        <w:t>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ins w:id="84" w:author="作者">
        <w:r w:rsidR="008104CE">
          <w:rPr>
            <w:rFonts w:hint="eastAsia"/>
            <w:sz w:val="18"/>
            <w:szCs w:val="18"/>
          </w:rPr>
          <w:t>d</w:t>
        </w:r>
      </w:ins>
      <w:r w:rsidR="00A60A2E">
        <w:rPr>
          <w:sz w:val="18"/>
          <w:szCs w:val="18"/>
        </w:rPr>
        <w:t xml:space="preserve"> by 67.9%, </w:t>
      </w:r>
      <w:ins w:id="85" w:author="作者">
        <w:r w:rsidR="00D379F5">
          <w:rPr>
            <w:rFonts w:hint="eastAsia"/>
            <w:sz w:val="18"/>
            <w:szCs w:val="18"/>
          </w:rPr>
          <w:t xml:space="preserve">and </w:t>
        </w:r>
      </w:ins>
      <w:r w:rsidR="00EC57C1" w:rsidRPr="00BC76D4">
        <w:rPr>
          <w:sz w:val="18"/>
          <w:szCs w:val="18"/>
        </w:rPr>
        <w:t xml:space="preserve">the average bit-rate </w:t>
      </w:r>
      <w:del w:id="86" w:author="作者">
        <w:r w:rsidR="00EC57C1" w:rsidRPr="00BC76D4" w:rsidDel="008104CE">
          <w:rPr>
            <w:sz w:val="18"/>
            <w:szCs w:val="18"/>
          </w:rPr>
          <w:delText xml:space="preserve">is </w:delText>
        </w:r>
      </w:del>
      <w:r w:rsidR="00EC57C1" w:rsidRPr="00BC76D4">
        <w:rPr>
          <w:sz w:val="18"/>
          <w:szCs w:val="18"/>
        </w:rPr>
        <w:t xml:space="preserve">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del w:id="87" w:author="作者">
        <w:r w:rsidR="00EC57C1" w:rsidRPr="00BC76D4" w:rsidDel="008104CE">
          <w:rPr>
            <w:sz w:val="18"/>
            <w:szCs w:val="18"/>
          </w:rPr>
          <w:delText>,</w:delText>
        </w:r>
      </w:del>
      <w:r w:rsidR="00EC57C1" w:rsidRPr="00BC76D4">
        <w:rPr>
          <w:sz w:val="18"/>
          <w:szCs w:val="18"/>
        </w:rPr>
        <w:t xml:space="preserve"> respectively, while the codec time change</w:t>
      </w:r>
      <w:ins w:id="88" w:author="作者">
        <w:r w:rsidR="008104CE">
          <w:rPr>
            <w:rFonts w:hint="eastAsia"/>
            <w:sz w:val="18"/>
            <w:szCs w:val="18"/>
          </w:rPr>
          <w:t>d</w:t>
        </w:r>
      </w:ins>
      <w:del w:id="89" w:author="作者">
        <w:r w:rsidR="00EC57C1" w:rsidRPr="00BC76D4" w:rsidDel="008104CE">
          <w:rPr>
            <w:sz w:val="18"/>
            <w:szCs w:val="18"/>
          </w:rPr>
          <w:delText>s</w:delText>
        </w:r>
      </w:del>
      <w:r w:rsidR="00EC57C1" w:rsidRPr="00BC76D4">
        <w:rPr>
          <w:sz w:val="18"/>
          <w:szCs w:val="18"/>
        </w:rPr>
        <w:t xml:space="preserve">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rsidR="00094D13" w:rsidRDefault="00094D13" w:rsidP="00BD773D">
      <w:pPr>
        <w:spacing w:line="300" w:lineRule="exact"/>
        <w:rPr>
          <w:rFonts w:eastAsiaTheme="minorEastAsia" w:cstheme="minorBidi"/>
          <w:color w:val="000000"/>
          <w:sz w:val="18"/>
          <w:szCs w:val="18"/>
        </w:rPr>
      </w:pPr>
      <w:r w:rsidRPr="00BC76D4">
        <w:rPr>
          <w:rFonts w:eastAsiaTheme="minorEastAsia" w:cstheme="minorBidi" w:hint="eastAsia"/>
          <w:b/>
          <w:color w:val="000000"/>
          <w:sz w:val="18"/>
          <w:szCs w:val="18"/>
        </w:rPr>
        <w:t>Key</w:t>
      </w:r>
      <w:ins w:id="90" w:author="作者">
        <w:r w:rsidR="005C55AC">
          <w:rPr>
            <w:rFonts w:eastAsiaTheme="minorEastAsia" w:cstheme="minorBidi" w:hint="eastAsia"/>
            <w:b/>
            <w:color w:val="000000"/>
            <w:sz w:val="18"/>
            <w:szCs w:val="18"/>
          </w:rPr>
          <w:t>w</w:t>
        </w:r>
      </w:ins>
      <w:del w:id="91" w:author="作者">
        <w:r w:rsidRPr="00BC76D4" w:rsidDel="005C55AC">
          <w:rPr>
            <w:rFonts w:eastAsiaTheme="minorEastAsia" w:cstheme="minorBidi" w:hint="eastAsia"/>
            <w:b/>
            <w:color w:val="000000"/>
            <w:sz w:val="18"/>
            <w:szCs w:val="18"/>
          </w:rPr>
          <w:delText xml:space="preserve"> W</w:delText>
        </w:r>
      </w:del>
      <w:r w:rsidRPr="00BC76D4">
        <w:rPr>
          <w:rFonts w:eastAsiaTheme="minorEastAsia" w:cstheme="minorBidi" w:hint="eastAsia"/>
          <w:b/>
          <w:color w:val="000000"/>
          <w:sz w:val="18"/>
          <w:szCs w:val="18"/>
        </w:rPr>
        <w:t>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h</w:t>
      </w:r>
      <w:r w:rsidR="00A444BB" w:rsidRPr="00A444BB">
        <w:rPr>
          <w:rFonts w:eastAsiaTheme="minorEastAsia" w:cstheme="minorBidi"/>
          <w:color w:val="000000"/>
          <w:sz w:val="18"/>
          <w:szCs w:val="18"/>
        </w:rPr>
        <w:t xml:space="preserve">igh </w:t>
      </w:r>
      <w:r w:rsidR="005F622E">
        <w:rPr>
          <w:rFonts w:eastAsiaTheme="minorEastAsia" w:cstheme="minorBidi"/>
          <w:color w:val="000000"/>
          <w:sz w:val="18"/>
          <w:szCs w:val="18"/>
        </w:rPr>
        <w:t>e</w:t>
      </w:r>
      <w:r w:rsidR="00A444BB" w:rsidRPr="00A444BB">
        <w:rPr>
          <w:rFonts w:eastAsiaTheme="minorEastAsia" w:cstheme="minorBidi"/>
          <w:color w:val="000000"/>
          <w:sz w:val="18"/>
          <w:szCs w:val="18"/>
        </w:rPr>
        <w:t xml:space="preserve">fficiency </w:t>
      </w:r>
      <w:r w:rsidR="005F622E">
        <w:rPr>
          <w:rFonts w:eastAsiaTheme="minorEastAsia" w:cstheme="minorBidi"/>
          <w:color w:val="000000"/>
          <w:sz w:val="18"/>
          <w:szCs w:val="18"/>
        </w:rPr>
        <w:t>v</w:t>
      </w:r>
      <w:r w:rsidR="00A444BB" w:rsidRP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sidRPr="00A444BB">
        <w:rPr>
          <w:rFonts w:eastAsiaTheme="minorEastAsia" w:cstheme="minorBidi"/>
          <w:color w:val="000000"/>
          <w:sz w:val="18"/>
          <w:szCs w:val="18"/>
        </w:rPr>
        <w:t>oding</w:t>
      </w:r>
      <w:ins w:id="92" w:author="作者">
        <w:r w:rsidR="005C55AC">
          <w:rPr>
            <w:rFonts w:eastAsiaTheme="minorEastAsia" w:cstheme="minorBidi" w:hint="eastAsia"/>
            <w:color w:val="000000"/>
            <w:sz w:val="18"/>
            <w:szCs w:val="18"/>
          </w:rPr>
          <w:t xml:space="preserve"> </w:t>
        </w:r>
      </w:ins>
      <w:r w:rsidR="00A444BB">
        <w:rPr>
          <w:rFonts w:eastAsiaTheme="minorEastAsia" w:cstheme="minorBidi"/>
          <w:color w:val="000000"/>
          <w:sz w:val="18"/>
          <w:szCs w:val="18"/>
        </w:rPr>
        <w:t>(</w:t>
      </w:r>
      <w:r w:rsidR="001449CF" w:rsidRPr="00BC76D4">
        <w:rPr>
          <w:rFonts w:eastAsiaTheme="minorEastAsia" w:cstheme="minorBidi"/>
          <w:color w:val="000000"/>
          <w:sz w:val="18"/>
          <w:szCs w:val="18"/>
        </w:rPr>
        <w:t>HEVC</w:t>
      </w:r>
      <w:r w:rsidR="00A444BB">
        <w:rPr>
          <w:rFonts w:eastAsiaTheme="minorEastAsia" w:cstheme="minorBidi"/>
          <w:color w:val="000000"/>
          <w:sz w:val="18"/>
          <w:szCs w:val="18"/>
        </w:rPr>
        <w:t>)</w:t>
      </w:r>
      <w:r w:rsidR="001449CF" w:rsidRPr="00BC76D4">
        <w:rPr>
          <w:rFonts w:eastAsiaTheme="minorEastAsia" w:cstheme="minorBidi"/>
          <w:color w:val="000000"/>
          <w:sz w:val="18"/>
          <w:szCs w:val="18"/>
        </w:rPr>
        <w:t xml:space="preserv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ersatile </w:t>
      </w:r>
      <w:r w:rsidR="005F622E">
        <w:rPr>
          <w:rFonts w:eastAsiaTheme="minorEastAsia" w:cstheme="minorBidi"/>
          <w:color w:val="000000"/>
          <w:sz w:val="18"/>
          <w:szCs w:val="18"/>
        </w:rPr>
        <w:t>v</w:t>
      </w:r>
      <w:r w:rsidR="00A444BB">
        <w:rPr>
          <w:rFonts w:eastAsiaTheme="minorEastAsia" w:cstheme="minorBidi"/>
          <w:color w:val="000000"/>
          <w:sz w:val="18"/>
          <w:szCs w:val="18"/>
        </w:rPr>
        <w:t xml:space="preserve">ideo </w:t>
      </w:r>
      <w:r w:rsidR="005F622E">
        <w:rPr>
          <w:rFonts w:eastAsiaTheme="minorEastAsia" w:cstheme="minorBidi"/>
          <w:color w:val="000000"/>
          <w:sz w:val="18"/>
          <w:szCs w:val="18"/>
        </w:rPr>
        <w:t>c</w:t>
      </w:r>
      <w:r w:rsidR="00A444BB">
        <w:rPr>
          <w:rFonts w:eastAsiaTheme="minorEastAsia" w:cstheme="minorBidi"/>
          <w:color w:val="000000"/>
          <w:sz w:val="18"/>
          <w:szCs w:val="18"/>
        </w:rPr>
        <w:t>oding</w:t>
      </w:r>
      <w:ins w:id="93" w:author="作者">
        <w:r w:rsidR="005C55AC">
          <w:rPr>
            <w:rFonts w:eastAsiaTheme="minorEastAsia" w:cstheme="minorBidi" w:hint="eastAsia"/>
            <w:color w:val="000000"/>
            <w:sz w:val="18"/>
            <w:szCs w:val="18"/>
          </w:rPr>
          <w:t xml:space="preserve"> </w:t>
        </w:r>
      </w:ins>
      <w:r w:rsidR="00A444BB">
        <w:rPr>
          <w:rFonts w:eastAsiaTheme="minorEastAsia" w:cstheme="minorBidi"/>
          <w:color w:val="000000"/>
          <w:sz w:val="18"/>
          <w:szCs w:val="18"/>
        </w:rPr>
        <w:t>(</w:t>
      </w:r>
      <w:r w:rsidR="001449CF" w:rsidRPr="00BC76D4">
        <w:rPr>
          <w:rFonts w:eastAsiaTheme="minorEastAsia" w:cstheme="minorBidi"/>
          <w:color w:val="000000"/>
          <w:sz w:val="18"/>
          <w:szCs w:val="18"/>
        </w:rPr>
        <w:t>VVC</w:t>
      </w:r>
      <w:r w:rsidR="00A444BB">
        <w:rPr>
          <w:rFonts w:eastAsiaTheme="minorEastAsia" w:cstheme="minorBidi"/>
          <w:color w:val="000000"/>
          <w:sz w:val="18"/>
          <w:szCs w:val="18"/>
        </w:rPr>
        <w:t>)</w:t>
      </w:r>
    </w:p>
    <w:p w:rsidR="00D158E3" w:rsidRPr="00A444BB" w:rsidRDefault="00D158E3" w:rsidP="00D14B69">
      <w:pPr>
        <w:spacing w:line="300" w:lineRule="exact"/>
        <w:ind w:left="967" w:hangingChars="537" w:hanging="967"/>
        <w:rPr>
          <w:rFonts w:eastAsiaTheme="minorEastAsia" w:cstheme="minorBidi"/>
          <w:b/>
          <w:color w:val="000000"/>
          <w:sz w:val="18"/>
          <w:szCs w:val="18"/>
        </w:rPr>
      </w:pPr>
    </w:p>
    <w:p w:rsidR="00094D13" w:rsidRPr="00DB1C2A" w:rsidRDefault="00B81E94" w:rsidP="00DB1C2A">
      <w:pPr>
        <w:spacing w:line="320" w:lineRule="exact"/>
        <w:ind w:firstLineChars="200" w:firstLine="420"/>
        <w:rPr>
          <w:szCs w:val="21"/>
        </w:rPr>
      </w:pPr>
      <w:r w:rsidRPr="00DB1C2A">
        <w:rPr>
          <w:rFonts w:hint="eastAsia"/>
          <w:szCs w:val="21"/>
        </w:rPr>
        <w:lastRenderedPageBreak/>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00A01D4E">
        <w:rPr>
          <w:szCs w:val="21"/>
        </w:rPr>
        <w:t>a</w:t>
      </w:r>
      <w:r w:rsidRPr="00DB1C2A">
        <w:rPr>
          <w:szCs w:val="21"/>
        </w:rPr>
        <w:t xml:space="preserve">dvanced </w:t>
      </w:r>
      <w:r w:rsidR="00A01D4E">
        <w:rPr>
          <w:szCs w:val="21"/>
        </w:rPr>
        <w:t>v</w:t>
      </w:r>
      <w:r w:rsidRPr="00DB1C2A">
        <w:rPr>
          <w:szCs w:val="21"/>
        </w:rPr>
        <w:t xml:space="preserve">ideo </w:t>
      </w:r>
      <w:r w:rsidR="00A01D4E">
        <w:rPr>
          <w:szCs w:val="21"/>
        </w:rPr>
        <w:t>c</w:t>
      </w:r>
      <w:r w:rsidRPr="00DB1C2A">
        <w:rPr>
          <w:szCs w:val="21"/>
        </w:rPr>
        <w:t>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应用价值。</w:t>
      </w:r>
    </w:p>
    <w:p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rsidRPr="001C3C76">
        <w:rPr>
          <w:kern w:val="0"/>
          <w:vertAlign w:val="superscript"/>
        </w:rPr>
        <w:t>[5]</w:t>
      </w:r>
      <w:r>
        <w:rPr>
          <w:rFonts w:hint="eastAsia"/>
        </w:rPr>
        <w:t>。但也因此使得待编码系数具有较高的能量，为后续的熵编码带来极大的压力。</w:t>
      </w:r>
      <w:r>
        <w:t>为优化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proofErr w:type="spellStart"/>
      <w:r>
        <w:rPr>
          <w:rFonts w:hint="eastAsia"/>
        </w:rPr>
        <w:t>K</w:t>
      </w:r>
      <w:r w:rsidR="00513D8D">
        <w:rPr>
          <w:rFonts w:hint="eastAsia"/>
        </w:rPr>
        <w:t>a</w:t>
      </w:r>
      <w:r w:rsidR="00513D8D">
        <w:t>misli</w:t>
      </w:r>
      <w:proofErr w:type="spellEnd"/>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w:t>
      </w:r>
      <w:proofErr w:type="spellStart"/>
      <w:r w:rsidR="00355CAC">
        <w:rPr>
          <w:rFonts w:hint="eastAsia"/>
        </w:rPr>
        <w:t>X</w:t>
      </w:r>
      <w:r w:rsidR="00355CAC">
        <w:t>u</w:t>
      </w:r>
      <w:proofErr w:type="spellEnd"/>
      <w:r w:rsidR="00355CAC">
        <w:rPr>
          <w:rFonts w:hint="eastAsia"/>
        </w:rPr>
        <w:t>等</w:t>
      </w:r>
      <w:r w:rsidR="00355CAC" w:rsidRPr="00513D8D">
        <w:rPr>
          <w:kern w:val="0"/>
          <w:vertAlign w:val="superscript"/>
        </w:rPr>
        <w:t>[8]</w:t>
      </w:r>
      <w:r w:rsidR="00355CAC">
        <w:rPr>
          <w:rFonts w:hint="eastAsia"/>
        </w:rPr>
        <w:t>提出的</w:t>
      </w:r>
      <w:r>
        <w:rPr>
          <w:rFonts w:hint="eastAsia"/>
        </w:rPr>
        <w:t>残差差分脉冲编码调制（</w:t>
      </w:r>
      <w:r w:rsidR="000C07F1">
        <w:t>r</w:t>
      </w:r>
      <w:r>
        <w:rPr>
          <w:rFonts w:hint="eastAsia"/>
        </w:rPr>
        <w:t>esidual</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rPr>
          <w:rFonts w:hint="eastAsia"/>
        </w:rPr>
        <w:t>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 xml:space="preserve">EVC </w:t>
      </w:r>
      <w:r w:rsidR="000C07F1">
        <w:t>s</w:t>
      </w:r>
      <w:r>
        <w:rPr>
          <w:rFonts w:hint="eastAsia"/>
        </w:rPr>
        <w:t>creen</w:t>
      </w:r>
      <w:r>
        <w:t xml:space="preserve"> </w:t>
      </w:r>
      <w:r w:rsidR="000C07F1">
        <w:t>c</w:t>
      </w:r>
      <w:r>
        <w:rPr>
          <w:rFonts w:hint="eastAsia"/>
        </w:rPr>
        <w:t>ontent</w:t>
      </w:r>
      <w:r>
        <w:t xml:space="preserve"> </w:t>
      </w:r>
      <w:r w:rsidR="000C07F1">
        <w:t>c</w:t>
      </w:r>
      <w:r>
        <w:rPr>
          <w:rFonts w:hint="eastAsia"/>
        </w:rPr>
        <w:t>oding</w:t>
      </w:r>
      <w:r>
        <w:t xml:space="preserve"> </w:t>
      </w:r>
      <w:r w:rsidR="000C07F1">
        <w:t>e</w:t>
      </w:r>
      <w:r>
        <w:rPr>
          <w:rFonts w:hint="eastAsia"/>
        </w:rPr>
        <w:t>xtension</w:t>
      </w:r>
      <w:r w:rsidR="00513D8D">
        <w:rPr>
          <w:rFonts w:hint="eastAsia"/>
        </w:rPr>
        <w:t>,</w:t>
      </w:r>
      <w:r w:rsidR="00513D8D">
        <w:t xml:space="preserve"> </w:t>
      </w:r>
      <w:r>
        <w:rPr>
          <w:rFonts w:hint="eastAsia"/>
        </w:rPr>
        <w:t>H</w:t>
      </w:r>
      <w:r>
        <w:t>EVC-SCC</w:t>
      </w:r>
      <w:r>
        <w:rPr>
          <w:rFonts w:hint="eastAsia"/>
        </w:rPr>
        <w:t>）的一部分，通过对残差进行再处理的方式提高了编码效率；</w:t>
      </w:r>
      <w:r w:rsidR="00355CAC">
        <w:rPr>
          <w:rFonts w:hint="eastAsia"/>
        </w:rPr>
        <w:t>W</w:t>
      </w:r>
      <w:r w:rsidR="00355CAC">
        <w:t>ien</w:t>
      </w:r>
      <w:r w:rsidR="00355CAC">
        <w:rPr>
          <w:rFonts w:hint="eastAsia"/>
        </w:rPr>
        <w:t>等</w:t>
      </w:r>
      <w:r w:rsidR="00355CAC" w:rsidRPr="005A2E23">
        <w:rPr>
          <w:kern w:val="0"/>
          <w:vertAlign w:val="superscript"/>
        </w:rPr>
        <w:t>[1]</w:t>
      </w:r>
      <w:r w:rsidR="00355CAC">
        <w:rPr>
          <w:rFonts w:hint="eastAsia"/>
        </w:rPr>
        <w:t>提出的</w:t>
      </w:r>
      <w:r>
        <w:rPr>
          <w:rFonts w:hint="eastAsia"/>
        </w:rPr>
        <w:t>区块差分脉冲编码调制（</w:t>
      </w:r>
      <w:r w:rsidR="000C07F1">
        <w:t>b</w:t>
      </w:r>
      <w:r>
        <w:rPr>
          <w:rFonts w:hint="eastAsia"/>
        </w:rPr>
        <w:t>lock</w:t>
      </w:r>
      <w:r>
        <w:t xml:space="preserve"> </w:t>
      </w:r>
      <w:r w:rsidR="000C07F1">
        <w:t>d</w:t>
      </w:r>
      <w:r>
        <w:rPr>
          <w:rFonts w:hint="eastAsia"/>
        </w:rPr>
        <w:t>ifferential</w:t>
      </w:r>
      <w:r>
        <w:t xml:space="preserve"> </w:t>
      </w:r>
      <w:r w:rsidR="000C07F1">
        <w:t>p</w:t>
      </w:r>
      <w:r>
        <w:rPr>
          <w:rFonts w:hint="eastAsia"/>
        </w:rPr>
        <w:t>ulse</w:t>
      </w:r>
      <w:r>
        <w:t xml:space="preserve"> </w:t>
      </w:r>
      <w:r w:rsidR="000C07F1">
        <w:t>c</w:t>
      </w:r>
      <w:r>
        <w:rPr>
          <w:rFonts w:hint="eastAsia"/>
        </w:rPr>
        <w:t>ode</w:t>
      </w:r>
      <w:r>
        <w:t xml:space="preserve"> </w:t>
      </w:r>
      <w:r w:rsidR="000C07F1">
        <w:t>m</w:t>
      </w:r>
      <w:r>
        <w:t>o</w:t>
      </w:r>
      <w:r>
        <w:rPr>
          <w:rFonts w:hint="eastAsia"/>
        </w:rPr>
        <w:t>dulation</w:t>
      </w:r>
      <w:r w:rsidR="00513D8D">
        <w:rPr>
          <w:rFonts w:hint="eastAsia"/>
        </w:rPr>
        <w:t>,</w:t>
      </w:r>
      <w:r w:rsidR="00513D8D">
        <w:t xml:space="preserve"> </w:t>
      </w:r>
      <w:r>
        <w:rPr>
          <w:rFonts w:hint="eastAsia"/>
        </w:rPr>
        <w:t>B</w:t>
      </w:r>
      <w:r>
        <w:t>DPCM</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的思想扩展到任意预测角度，提出了</w:t>
      </w:r>
      <w:r w:rsidR="00355CAC">
        <w:rPr>
          <w:rFonts w:hint="eastAsia"/>
        </w:rPr>
        <w:t>多种</w:t>
      </w:r>
      <w:r>
        <w:rPr>
          <w:rFonts w:hint="eastAsia"/>
        </w:rPr>
        <w:t>基于样本点</w:t>
      </w:r>
      <w:proofErr w:type="gramStart"/>
      <w:r>
        <w:rPr>
          <w:rFonts w:hint="eastAsia"/>
        </w:rPr>
        <w:t>的帧内角度</w:t>
      </w:r>
      <w:proofErr w:type="gramEnd"/>
      <w:r>
        <w:rPr>
          <w:rFonts w:hint="eastAsia"/>
        </w:rPr>
        <w:t>预测（</w:t>
      </w:r>
      <w:r w:rsidR="000C07F1">
        <w:t>s</w:t>
      </w:r>
      <w:r>
        <w:rPr>
          <w:rFonts w:hint="eastAsia"/>
        </w:rPr>
        <w:t>ample-based</w:t>
      </w:r>
      <w:r>
        <w:t xml:space="preserve"> </w:t>
      </w:r>
      <w:r w:rsidR="000C07F1">
        <w:t>a</w:t>
      </w:r>
      <w:r>
        <w:rPr>
          <w:rFonts w:hint="eastAsia"/>
        </w:rPr>
        <w:t>ngular</w:t>
      </w:r>
      <w:r>
        <w:t xml:space="preserve"> </w:t>
      </w:r>
      <w:r w:rsidR="000C07F1">
        <w:t>i</w:t>
      </w:r>
      <w:r>
        <w:rPr>
          <w:rFonts w:hint="eastAsia"/>
        </w:rPr>
        <w:t>ntra-</w:t>
      </w:r>
      <w:r w:rsidR="000C07F1">
        <w:t>p</w:t>
      </w:r>
      <w:r>
        <w:rPr>
          <w:rFonts w:hint="eastAsia"/>
        </w:rPr>
        <w:t>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w:t>
      </w:r>
      <w:proofErr w:type="gramStart"/>
      <w:r>
        <w:rPr>
          <w:rFonts w:hint="eastAsia"/>
        </w:rPr>
        <w:t>帧内预测</w:t>
      </w:r>
      <w:proofErr w:type="gramEnd"/>
      <w:r>
        <w:rPr>
          <w:rFonts w:hint="eastAsia"/>
        </w:rPr>
        <w:t>的准确性。</w:t>
      </w:r>
    </w:p>
    <w:p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55CAC">
        <w:rPr>
          <w:rFonts w:hint="eastAsia"/>
        </w:rPr>
        <w:t>文献</w:t>
      </w:r>
      <w:r w:rsidR="001C3C76" w:rsidRPr="00C4285C">
        <w:t>[6]</w:t>
      </w:r>
      <w:r w:rsidR="0055456B">
        <w:rPr>
          <w:rFonts w:hint="eastAsia"/>
        </w:rPr>
        <w:t>设计的整数变换方法局限性很大，且没有量化的配合很难降低待编码系数的能量，因此带来的码率优化较小；</w:t>
      </w:r>
      <w:r w:rsidR="00355CAC">
        <w:rPr>
          <w:rFonts w:hint="eastAsia"/>
        </w:rPr>
        <w:t>文献</w:t>
      </w:r>
      <w:r w:rsidR="00513D8D" w:rsidRPr="00C4285C">
        <w:t>[7,8]</w:t>
      </w:r>
      <w:r w:rsidR="005C1E68">
        <w:rPr>
          <w:rFonts w:hint="eastAsia"/>
        </w:rPr>
        <w:t>设计的残差分段映射方案没有考虑残差独特的空间相关性，仍有优化空间；</w:t>
      </w:r>
      <w:r w:rsidR="00355CAC">
        <w:rPr>
          <w:rFonts w:hint="eastAsia"/>
        </w:rPr>
        <w:t>文献</w:t>
      </w:r>
      <w:r w:rsidR="00F140DD" w:rsidRPr="00F140DD">
        <w:rPr>
          <w:kern w:val="0"/>
        </w:rPr>
        <w:t>[9–14]</w:t>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0C07F1">
        <w:t>m</w:t>
      </w:r>
      <w:r w:rsidR="00202412">
        <w:rPr>
          <w:rFonts w:hint="eastAsia"/>
        </w:rPr>
        <w:t>edian</w:t>
      </w:r>
      <w:r w:rsidR="00202412">
        <w:t xml:space="preserve"> </w:t>
      </w:r>
      <w:r w:rsidR="000C07F1">
        <w:t>e</w:t>
      </w:r>
      <w:r w:rsidR="00202412">
        <w:rPr>
          <w:rFonts w:hint="eastAsia"/>
        </w:rPr>
        <w:t>dge</w:t>
      </w:r>
      <w:r w:rsidR="00202412">
        <w:t xml:space="preserve"> </w:t>
      </w:r>
      <w:r w:rsidR="000C07F1">
        <w:t>d</w:t>
      </w:r>
      <w:r w:rsidR="00202412">
        <w:rPr>
          <w:rFonts w:hint="eastAsia"/>
        </w:rPr>
        <w:t>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p>
    <w:p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w:t>
      </w:r>
      <w:r w:rsidRPr="000052B3">
        <w:rPr>
          <w:rFonts w:hint="eastAsia"/>
        </w:rPr>
        <w:t>帧内编码方案</w:t>
      </w:r>
      <w:proofErr w:type="gramEnd"/>
      <w:r w:rsidRPr="000052B3">
        <w:rPr>
          <w:rFonts w:hint="eastAsia"/>
        </w:rPr>
        <w:t>经过各世代的持续优化，但整体框架仍保持一致，包含</w:t>
      </w:r>
      <w:proofErr w:type="gramStart"/>
      <w:r w:rsidRPr="000052B3">
        <w:rPr>
          <w:rFonts w:hint="eastAsia"/>
        </w:rPr>
        <w:t>帧内预测</w:t>
      </w:r>
      <w:proofErr w:type="gramEnd"/>
      <w:r w:rsidRPr="000052B3">
        <w:rPr>
          <w:rFonts w:hint="eastAsia"/>
        </w:rPr>
        <w:t>-</w:t>
      </w:r>
      <w:r w:rsidRPr="000052B3">
        <w:rPr>
          <w:rFonts w:hint="eastAsia"/>
        </w:rPr>
        <w:t>变换</w:t>
      </w:r>
      <w:r w:rsidRPr="000052B3">
        <w:rPr>
          <w:rFonts w:hint="eastAsia"/>
        </w:rPr>
        <w:t>-</w:t>
      </w:r>
      <w:r w:rsidRPr="000052B3">
        <w:rPr>
          <w:rFonts w:hint="eastAsia"/>
        </w:rPr>
        <w:t>量化</w:t>
      </w:r>
      <w:r w:rsidRPr="000052B3">
        <w:rPr>
          <w:rFonts w:hint="eastAsia"/>
        </w:rPr>
        <w:t>-</w:t>
      </w:r>
      <w:r w:rsidRPr="000052B3">
        <w:rPr>
          <w:rFonts w:hint="eastAsia"/>
        </w:rPr>
        <w:t>熵编码</w:t>
      </w:r>
      <w:r w:rsidRPr="000052B3">
        <w:t>4</w:t>
      </w:r>
      <w:r w:rsidRPr="000052B3">
        <w:rPr>
          <w:rFonts w:hint="eastAsia"/>
        </w:rPr>
        <w:t>个</w:t>
      </w:r>
      <w:r w:rsidR="00DA6276" w:rsidRPr="000052B3">
        <w:rPr>
          <w:rFonts w:hint="eastAsia"/>
        </w:rPr>
        <w:t>基本</w:t>
      </w:r>
      <w:r w:rsidR="006949D8" w:rsidRPr="000052B3">
        <w:rPr>
          <w:rFonts w:hint="eastAsia"/>
        </w:rPr>
        <w:t>过程</w:t>
      </w:r>
      <w:r w:rsidR="00671DC7" w:rsidRPr="000052B3">
        <w:rPr>
          <w:rFonts w:hint="eastAsia"/>
        </w:rPr>
        <w:t>（图</w:t>
      </w:r>
      <w:r w:rsidR="00671DC7" w:rsidRPr="000052B3">
        <w:t>1</w:t>
      </w:r>
      <w:r w:rsidR="00671DC7" w:rsidRPr="000052B3">
        <w:rPr>
          <w:rFonts w:hint="eastAsia"/>
        </w:rPr>
        <w:t>中</w:t>
      </w:r>
      <w:r w:rsidR="00FC1C5B" w:rsidRPr="000052B3">
        <w:rPr>
          <w:rFonts w:hint="eastAsia"/>
        </w:rPr>
        <w:t>a</w:t>
      </w:r>
      <w:r w:rsidR="00671DC7" w:rsidRPr="000052B3">
        <w:rPr>
          <w:rFonts w:hint="eastAsia"/>
        </w:rPr>
        <w:t>）</w:t>
      </w:r>
      <w:r w:rsidR="00DA6276" w:rsidRPr="000052B3">
        <w:rPr>
          <w:rFonts w:hint="eastAsia"/>
        </w:rPr>
        <w:t>。</w:t>
      </w:r>
      <w:proofErr w:type="gramStart"/>
      <w:r w:rsidR="00F55E5B" w:rsidRPr="000052B3">
        <w:rPr>
          <w:rFonts w:hint="eastAsia"/>
        </w:rPr>
        <w:t>帧内编码</w:t>
      </w:r>
      <w:proofErr w:type="gramEnd"/>
      <w:r w:rsidR="00F55E5B" w:rsidRPr="000052B3">
        <w:rPr>
          <w:rFonts w:hint="eastAsia"/>
        </w:rPr>
        <w:t>过程中引入失真的是变换和量化操作，因此可通过跳过变换和量化</w:t>
      </w:r>
      <w:r w:rsidR="00B143C7" w:rsidRPr="000052B3">
        <w:rPr>
          <w:rFonts w:hint="eastAsia"/>
        </w:rPr>
        <w:t>，仅保留</w:t>
      </w:r>
      <w:proofErr w:type="gramStart"/>
      <w:r w:rsidR="00B143C7" w:rsidRPr="000052B3">
        <w:rPr>
          <w:rFonts w:hint="eastAsia"/>
        </w:rPr>
        <w:t>帧内预测</w:t>
      </w:r>
      <w:proofErr w:type="gramEnd"/>
      <w:r w:rsidR="00B143C7" w:rsidRPr="000052B3">
        <w:rPr>
          <w:rFonts w:hint="eastAsia"/>
        </w:rPr>
        <w:t>和</w:t>
      </w:r>
      <w:r w:rsidR="00B143C7">
        <w:rPr>
          <w:rFonts w:hint="eastAsia"/>
        </w:rPr>
        <w:t>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rsidR="00326ADE" w:rsidRDefault="00FC7290" w:rsidP="00326ADE">
      <w:pPr>
        <w:keepNext/>
        <w:jc w:val="center"/>
      </w:pPr>
      <w:r>
        <w:rPr>
          <w:rFonts w:hint="eastAsia"/>
          <w:noProof/>
        </w:rPr>
        <w:drawing>
          <wp:inline distT="0" distB="0" distL="0" distR="0">
            <wp:extent cx="4852800" cy="1348527"/>
            <wp:effectExtent l="0" t="0" r="508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2800" cy="1348527"/>
                    </a:xfrm>
                    <a:prstGeom prst="rect">
                      <a:avLst/>
                    </a:prstGeom>
                  </pic:spPr>
                </pic:pic>
              </a:graphicData>
            </a:graphic>
          </wp:inline>
        </w:drawing>
      </w:r>
    </w:p>
    <w:p w:rsidR="00094D13" w:rsidRPr="000052B3" w:rsidRDefault="00326ADE" w:rsidP="00B23E3A">
      <w:pPr>
        <w:spacing w:line="240" w:lineRule="atLeast"/>
        <w:jc w:val="center"/>
        <w:rPr>
          <w:b/>
          <w:sz w:val="18"/>
          <w:szCs w:val="18"/>
        </w:rPr>
      </w:pPr>
      <w:bookmarkStart w:id="94" w:name="_Ref66914660"/>
      <w:r w:rsidRPr="008E5EB3">
        <w:rPr>
          <w:rFonts w:hint="eastAsia"/>
          <w:b/>
          <w:sz w:val="18"/>
          <w:szCs w:val="18"/>
        </w:rPr>
        <w:t>图</w:t>
      </w:r>
      <w:r w:rsidR="002C2004"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002C2004" w:rsidRPr="008E5EB3">
        <w:rPr>
          <w:b/>
          <w:sz w:val="18"/>
          <w:szCs w:val="18"/>
        </w:rPr>
        <w:fldChar w:fldCharType="separate"/>
      </w:r>
      <w:r w:rsidR="00EB3F33">
        <w:rPr>
          <w:b/>
          <w:noProof/>
          <w:sz w:val="18"/>
          <w:szCs w:val="18"/>
        </w:rPr>
        <w:t>1</w:t>
      </w:r>
      <w:r w:rsidR="002C2004" w:rsidRPr="008E5EB3">
        <w:rPr>
          <w:b/>
          <w:sz w:val="18"/>
          <w:szCs w:val="18"/>
        </w:rPr>
        <w:fldChar w:fldCharType="end"/>
      </w:r>
      <w:bookmarkEnd w:id="94"/>
      <w:r w:rsidR="00F61F29" w:rsidRPr="008E5EB3">
        <w:rPr>
          <w:b/>
          <w:sz w:val="18"/>
          <w:szCs w:val="18"/>
        </w:rPr>
        <w:t xml:space="preserve"> </w:t>
      </w:r>
      <w:r w:rsidRPr="008E5EB3">
        <w:rPr>
          <w:b/>
          <w:sz w:val="18"/>
          <w:szCs w:val="18"/>
        </w:rPr>
        <w:t>H.26X</w:t>
      </w:r>
      <w:proofErr w:type="gramStart"/>
      <w:r w:rsidRPr="008E5EB3">
        <w:rPr>
          <w:rFonts w:hint="eastAsia"/>
          <w:b/>
          <w:sz w:val="18"/>
          <w:szCs w:val="18"/>
        </w:rPr>
        <w:t>帧内编码</w:t>
      </w:r>
      <w:proofErr w:type="gramEnd"/>
      <w:r w:rsidR="006949D8" w:rsidRPr="000052B3">
        <w:rPr>
          <w:rFonts w:hint="eastAsia"/>
          <w:b/>
          <w:sz w:val="18"/>
          <w:szCs w:val="18"/>
        </w:rPr>
        <w:t>过程</w:t>
      </w:r>
    </w:p>
    <w:p w:rsidR="00B23E3A" w:rsidRPr="008E5EB3" w:rsidRDefault="00B23E3A" w:rsidP="00B23E3A">
      <w:pPr>
        <w:spacing w:line="240" w:lineRule="atLeast"/>
        <w:jc w:val="center"/>
        <w:rPr>
          <w:sz w:val="18"/>
          <w:szCs w:val="18"/>
        </w:rPr>
      </w:pPr>
      <w:bookmarkStart w:id="95" w:name="OLE_LINK8"/>
      <w:bookmarkStart w:id="96" w:name="OLE_LINK9"/>
      <w:r w:rsidRPr="008E5EB3">
        <w:rPr>
          <w:rFonts w:hint="eastAsia"/>
          <w:sz w:val="18"/>
          <w:szCs w:val="18"/>
        </w:rPr>
        <w:t>Fig.</w:t>
      </w:r>
      <w:r w:rsidRPr="008E5EB3">
        <w:rPr>
          <w:sz w:val="18"/>
          <w:szCs w:val="18"/>
        </w:rPr>
        <w:t>1 H.26X intra-frame coding</w:t>
      </w:r>
      <w:ins w:id="97" w:author="作者">
        <w:r w:rsidR="008160F2">
          <w:rPr>
            <w:rFonts w:hint="eastAsia"/>
            <w:sz w:val="18"/>
            <w:szCs w:val="18"/>
          </w:rPr>
          <w:t xml:space="preserve"> process</w:t>
        </w:r>
      </w:ins>
    </w:p>
    <w:bookmarkEnd w:id="95"/>
    <w:bookmarkEnd w:id="96"/>
    <w:p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D772FA">
        <w:rPr>
          <w:rFonts w:hint="eastAsia"/>
        </w:rPr>
        <w:t>p</w:t>
      </w:r>
      <w:r w:rsidR="00B21E83">
        <w:rPr>
          <w:rFonts w:hint="eastAsia"/>
        </w:rPr>
        <w:t>rediction</w:t>
      </w:r>
      <w:r>
        <w:t xml:space="preserve"> </w:t>
      </w:r>
      <w:r w:rsidR="00D772FA">
        <w:t>u</w:t>
      </w:r>
      <w:r>
        <w:rPr>
          <w:rFonts w:hint="eastAsia"/>
        </w:rPr>
        <w:t>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rsidR="00B143C7" w:rsidRPr="00B143C7" w:rsidRDefault="001C397D" w:rsidP="00230D38">
      <w:pPr>
        <w:tabs>
          <w:tab w:val="center" w:pos="4439"/>
          <w:tab w:val="right" w:pos="9639"/>
        </w:tabs>
        <w:ind w:firstLineChars="200" w:firstLine="420"/>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98" w:name="OLE_LINK3"/>
        <w:bookmarkStart w:id="99"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98"/>
      <w:bookmarkEnd w:id="99"/>
      <w:r>
        <w:tab/>
      </w:r>
      <w:r>
        <w:rPr>
          <w:rFonts w:hint="eastAsia"/>
        </w:rPr>
        <w:t>（</w:t>
      </w:r>
      <w:r>
        <w:rPr>
          <w:rFonts w:hint="eastAsia"/>
        </w:rPr>
        <w:t>1</w:t>
      </w:r>
      <w:r>
        <w:rPr>
          <w:rFonts w:hint="eastAsia"/>
        </w:rPr>
        <w:t>）</w:t>
      </w:r>
    </w:p>
    <w:p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帧内预测</w:t>
      </w:r>
      <w:proofErr w:type="gramEnd"/>
      <w:r w:rsidR="0056572A">
        <w:rPr>
          <w:rFonts w:hint="eastAsia"/>
        </w:rPr>
        <w:t>模式包括平滑预测（</w:t>
      </w:r>
      <w:r w:rsidR="0056572A">
        <w:rPr>
          <w:rFonts w:hint="eastAsia"/>
        </w:rPr>
        <w:t>D</w:t>
      </w:r>
      <w:r w:rsidR="0056572A">
        <w:t>C</w:t>
      </w:r>
      <w:r w:rsidR="0056572A">
        <w:rPr>
          <w:rFonts w:hint="eastAsia"/>
        </w:rPr>
        <w:t>模式、</w:t>
      </w:r>
      <w:r w:rsidR="00723769">
        <w:t>p</w:t>
      </w:r>
      <w:r w:rsidR="0056572A">
        <w:rPr>
          <w:rFonts w:hint="eastAsia"/>
        </w:rPr>
        <w:t>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rsidR="00AC7483" w:rsidRDefault="00BB587F" w:rsidP="00AC7483">
      <w:pPr>
        <w:ind w:firstLineChars="200" w:firstLine="42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rsidR="00AC7483" w:rsidRDefault="00675809" w:rsidP="0033199A">
      <w:pPr>
        <w:keepNext/>
        <w:jc w:val="center"/>
        <w:rPr>
          <w:noProof/>
        </w:rPr>
      </w:pPr>
      <w:r>
        <w:rPr>
          <w:rFonts w:hint="eastAsia"/>
          <w:noProof/>
        </w:rPr>
        <w:drawing>
          <wp:inline distT="0" distB="0" distL="0" distR="0">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002C2004"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002C2004" w:rsidRPr="0033199A">
        <w:rPr>
          <w:b/>
          <w:sz w:val="18"/>
          <w:szCs w:val="18"/>
        </w:rPr>
        <w:fldChar w:fldCharType="separate"/>
      </w:r>
      <w:r w:rsidR="00EB3F33">
        <w:rPr>
          <w:b/>
          <w:noProof/>
          <w:sz w:val="18"/>
          <w:szCs w:val="18"/>
        </w:rPr>
        <w:t>2</w:t>
      </w:r>
      <w:r w:rsidR="002C2004" w:rsidRPr="0033199A">
        <w:rPr>
          <w:b/>
          <w:sz w:val="18"/>
          <w:szCs w:val="18"/>
        </w:rPr>
        <w:fldChar w:fldCharType="end"/>
      </w:r>
      <w:r w:rsidRPr="0033199A">
        <w:rPr>
          <w:b/>
          <w:sz w:val="18"/>
          <w:szCs w:val="18"/>
        </w:rPr>
        <w:t xml:space="preserve"> </w:t>
      </w:r>
      <w:r w:rsidRPr="0033199A">
        <w:rPr>
          <w:rFonts w:hint="eastAsia"/>
          <w:b/>
          <w:sz w:val="18"/>
          <w:szCs w:val="18"/>
        </w:rPr>
        <w:t>“</w:t>
      </w:r>
      <w:proofErr w:type="spellStart"/>
      <w:r w:rsidRPr="0033199A">
        <w:rPr>
          <w:b/>
          <w:sz w:val="18"/>
          <w:szCs w:val="18"/>
        </w:rPr>
        <w:t>KristenAndSara</w:t>
      </w:r>
      <w:proofErr w:type="spellEnd"/>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w:t>
      </w:r>
      <w:proofErr w:type="spellStart"/>
      <w:r>
        <w:rPr>
          <w:sz w:val="18"/>
          <w:szCs w:val="18"/>
        </w:rPr>
        <w:t>KristenAndSara</w:t>
      </w:r>
      <w:proofErr w:type="spellEnd"/>
      <w:r>
        <w:rPr>
          <w:sz w:val="18"/>
          <w:szCs w:val="18"/>
        </w:rPr>
        <w:t>” and its intra-frame prediction residual</w:t>
      </w:r>
      <w:r w:rsidR="00467804">
        <w:rPr>
          <w:sz w:val="18"/>
          <w:szCs w:val="18"/>
        </w:rPr>
        <w:t>s</w:t>
      </w:r>
      <w:r>
        <w:rPr>
          <w:sz w:val="18"/>
          <w:szCs w:val="18"/>
        </w:rPr>
        <w:t xml:space="preserve"> (</w:t>
      </w:r>
      <w:proofErr w:type="spellStart"/>
      <w:r>
        <w:rPr>
          <w:rFonts w:hint="eastAsia"/>
          <w:sz w:val="18"/>
          <w:szCs w:val="18"/>
        </w:rPr>
        <w:t>luma</w:t>
      </w:r>
      <w:proofErr w:type="spellEnd"/>
      <w:r>
        <w:rPr>
          <w:sz w:val="18"/>
          <w:szCs w:val="18"/>
        </w:rPr>
        <w:t>)</w:t>
      </w:r>
    </w:p>
    <w:p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F07504">
        <w:t>r</w:t>
      </w:r>
      <w:r w:rsidR="00D150B2">
        <w:rPr>
          <w:rFonts w:hint="eastAsia"/>
        </w:rPr>
        <w:t>esidual</w:t>
      </w:r>
      <w:r w:rsidR="00D150B2">
        <w:t xml:space="preserve"> </w:t>
      </w:r>
      <w:r w:rsidR="00F07504">
        <w:t>m</w:t>
      </w:r>
      <w:r w:rsidR="00D150B2">
        <w:rPr>
          <w:rFonts w:hint="eastAsia"/>
        </w:rPr>
        <w:t>edian</w:t>
      </w:r>
      <w:r w:rsidR="00D150B2">
        <w:t xml:space="preserve"> </w:t>
      </w:r>
      <w:r w:rsidR="00F07504">
        <w:t>e</w:t>
      </w:r>
      <w:r w:rsidR="00D150B2">
        <w:rPr>
          <w:rFonts w:hint="eastAsia"/>
        </w:rPr>
        <w:t>dge</w:t>
      </w:r>
      <w:r w:rsidR="00D150B2">
        <w:t xml:space="preserve"> </w:t>
      </w:r>
      <w:r w:rsidR="00F07504">
        <w:t>d</w:t>
      </w:r>
      <w:r w:rsidR="00D150B2">
        <w:rPr>
          <w:rFonts w:hint="eastAsia"/>
        </w:rPr>
        <w:t>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rsidR="00AA5E5D" w:rsidRDefault="00FF256F" w:rsidP="00FE6F4D">
      <w:pPr>
        <w:numPr>
          <w:ilvl w:val="1"/>
          <w:numId w:val="1"/>
        </w:numPr>
        <w:tabs>
          <w:tab w:val="clear" w:pos="360"/>
        </w:tabs>
        <w:spacing w:beforeLines="50" w:before="156"/>
        <w:ind w:left="0" w:firstLine="0"/>
        <w:outlineLvl w:val="1"/>
        <w:rPr>
          <w:b/>
          <w:szCs w:val="22"/>
        </w:rPr>
        <w:pPrChange w:id="100" w:author="作者">
          <w:pPr>
            <w:numPr>
              <w:ilvl w:val="1"/>
              <w:numId w:val="1"/>
            </w:numPr>
            <w:tabs>
              <w:tab w:val="num" w:pos="360"/>
            </w:tabs>
            <w:spacing w:beforeLines="50"/>
            <w:ind w:left="360" w:hanging="360"/>
            <w:outlineLvl w:val="1"/>
          </w:pPr>
        </w:pPrChange>
      </w:pPr>
      <w:bookmarkStart w:id="101" w:name="_Ref70358043"/>
      <w:r w:rsidRPr="00A74DAB">
        <w:rPr>
          <w:rFonts w:hint="eastAsia"/>
          <w:b/>
          <w:szCs w:val="22"/>
        </w:rPr>
        <w:t>残差中值边缘检测算法</w:t>
      </w:r>
      <w:bookmarkEnd w:id="101"/>
    </w:p>
    <w:p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723769">
        <w:t>l</w:t>
      </w:r>
      <w:r w:rsidR="005B6888">
        <w:t xml:space="preserve">ow </w:t>
      </w:r>
      <w:r w:rsidR="00723769">
        <w:t>c</w:t>
      </w:r>
      <w:r w:rsidR="005B6888">
        <w:t xml:space="preserve">omplexity </w:t>
      </w:r>
      <w:r w:rsidR="00723769">
        <w:t>l</w:t>
      </w:r>
      <w:r w:rsidR="005B6888">
        <w:t xml:space="preserve">ossless </w:t>
      </w:r>
      <w:r w:rsidR="00723769">
        <w:t>c</w:t>
      </w:r>
      <w:r w:rsidR="005B6888">
        <w:t xml:space="preserve">ompression for </w:t>
      </w:r>
      <w:r w:rsidR="00723769">
        <w:t>i</w:t>
      </w:r>
      <w:r w:rsidR="005B6888">
        <w:t>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xml:space="preserve">),  </m:t>
                </m:r>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xml:space="preserve">),  </m:t>
                </m:r>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r>
                      <w:rPr>
                        <w:rFonts w:ascii="Cambria Math" w:hAnsi="Cambria Math"/>
                      </w:rPr>
                      <m:t>;</m:t>
                    </m:r>
                  </m:e>
                </m:func>
                <m:ctrlPr>
                  <w:rPr>
                    <w:rFonts w:ascii="Cambria Math" w:eastAsia="Cambria Math" w:hAnsi="Cambria Math" w:cs="Cambria Math"/>
                  </w:rPr>
                </m:ctrlPr>
              </m:e>
              <m:e>
                <w:bookmarkStart w:id="102"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02"/>
                <m:r>
                  <m:rPr>
                    <m:sty m:val="p"/>
                  </m:rPr>
                  <w:rPr>
                    <w:rFonts w:ascii="Cambria Math" w:hAnsi="Cambria Math"/>
                  </w:rPr>
                  <m:t xml:space="preserve">,  </m:t>
                </m:r>
                <m:r>
                  <w:rPr>
                    <w:rFonts w:ascii="Cambria Math" w:hAnsi="Cambria Math"/>
                  </w:rPr>
                  <m:t>&amp;Otherwise</m:t>
                </m:r>
              </m:e>
            </m:eqArr>
          </m:e>
        </m:d>
      </m:oMath>
      <w:r>
        <w:tab/>
      </w:r>
      <w:r>
        <w:rPr>
          <w:rFonts w:hint="eastAsia"/>
        </w:rPr>
        <w:t>（</w:t>
      </w:r>
      <w:r>
        <w:rPr>
          <w:rFonts w:hint="eastAsia"/>
        </w:rPr>
        <w:t>2</w:t>
      </w:r>
      <w:r>
        <w:rPr>
          <w:rFonts w:hint="eastAsia"/>
        </w:rPr>
        <w:t>）</w:t>
      </w:r>
    </w:p>
    <w:p w:rsidR="00A54452" w:rsidRDefault="00D45805" w:rsidP="00A74DAB">
      <w:r>
        <w:rPr>
          <w:rFonts w:hint="eastAsia"/>
        </w:rPr>
        <w:t>如图</w:t>
      </w:r>
      <w:r>
        <w:rPr>
          <w:rFonts w:hint="eastAsia"/>
        </w:rPr>
        <w:t>3</w:t>
      </w:r>
      <w:r>
        <w:rPr>
          <w:rFonts w:hint="eastAsia"/>
        </w:rPr>
        <w:t>所示，</w:t>
      </w:r>
      <w:r>
        <w:rPr>
          <w:rFonts w:hint="eastAsia"/>
        </w:rPr>
        <w:t>R</w:t>
      </w:r>
      <w:r>
        <w:t>-MED</w:t>
      </w:r>
      <w:r>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rsidR="00A54452" w:rsidRDefault="000D5F73" w:rsidP="000D5F73">
      <w:pPr>
        <w:keepNext/>
        <w:jc w:val="center"/>
        <w:rPr>
          <w:noProof/>
        </w:rPr>
      </w:pPr>
      <w:r>
        <w:rPr>
          <w:rFonts w:hint="eastAsia"/>
          <w:noProof/>
        </w:rPr>
        <w:lastRenderedPageBreak/>
        <w:drawing>
          <wp:inline distT="0" distB="0" distL="0" distR="0">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002C2004"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002C2004" w:rsidRPr="00A74DAB">
        <w:rPr>
          <w:b/>
          <w:sz w:val="18"/>
          <w:szCs w:val="18"/>
        </w:rPr>
        <w:fldChar w:fldCharType="separate"/>
      </w:r>
      <w:r w:rsidR="00EB3F33">
        <w:rPr>
          <w:b/>
          <w:noProof/>
          <w:sz w:val="18"/>
          <w:szCs w:val="18"/>
        </w:rPr>
        <w:t>3</w:t>
      </w:r>
      <w:r w:rsidR="002C2004" w:rsidRPr="00A74DAB">
        <w:rPr>
          <w:b/>
          <w:sz w:val="18"/>
          <w:szCs w:val="18"/>
        </w:rPr>
        <w:fldChar w:fldCharType="end"/>
      </w:r>
      <w:r w:rsidRPr="00A74DAB">
        <w:rPr>
          <w:b/>
          <w:sz w:val="18"/>
          <w:szCs w:val="18"/>
        </w:rPr>
        <w:t xml:space="preserve"> R-MED</w:t>
      </w:r>
      <w:r w:rsidRPr="00A74DAB">
        <w:rPr>
          <w:rFonts w:hint="eastAsia"/>
          <w:b/>
          <w:sz w:val="18"/>
          <w:szCs w:val="18"/>
        </w:rPr>
        <w:t>的预测策略</w:t>
      </w:r>
    </w:p>
    <w:p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03" w:name="OLE_LINK10"/>
      <w:bookmarkStart w:id="104"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03"/>
      <w:bookmarkEnd w:id="104"/>
      <w:r w:rsidR="0021596B">
        <w:rPr>
          <w:rFonts w:hint="eastAsia"/>
        </w:rPr>
        <w:t>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rsidR="00AA5E5D" w:rsidRDefault="007C36A6" w:rsidP="00FE6F4D">
      <w:pPr>
        <w:numPr>
          <w:ilvl w:val="1"/>
          <w:numId w:val="1"/>
        </w:numPr>
        <w:tabs>
          <w:tab w:val="clear" w:pos="360"/>
        </w:tabs>
        <w:spacing w:beforeLines="50" w:before="156"/>
        <w:ind w:left="0" w:firstLine="0"/>
        <w:outlineLvl w:val="1"/>
        <w:rPr>
          <w:b/>
          <w:szCs w:val="22"/>
        </w:rPr>
        <w:pPrChange w:id="105" w:author="作者">
          <w:pPr>
            <w:numPr>
              <w:ilvl w:val="1"/>
              <w:numId w:val="1"/>
            </w:numPr>
            <w:tabs>
              <w:tab w:val="num" w:pos="360"/>
            </w:tabs>
            <w:spacing w:beforeLines="50"/>
            <w:ind w:left="360" w:hanging="360"/>
            <w:outlineLvl w:val="1"/>
          </w:pPr>
        </w:pPrChange>
      </w:pPr>
      <w:r w:rsidRPr="00EC387D">
        <w:rPr>
          <w:rFonts w:hint="eastAsia"/>
          <w:b/>
          <w:szCs w:val="22"/>
        </w:rPr>
        <w:t>R</w:t>
      </w:r>
      <w:r w:rsidRPr="00EC387D">
        <w:rPr>
          <w:b/>
          <w:szCs w:val="22"/>
        </w:rPr>
        <w:t>-MED</w:t>
      </w:r>
      <w:r w:rsidR="00FF256F" w:rsidRPr="00EC387D">
        <w:rPr>
          <w:rFonts w:hint="eastAsia"/>
          <w:b/>
          <w:szCs w:val="22"/>
        </w:rPr>
        <w:t>算法应用</w:t>
      </w:r>
    </w:p>
    <w:p w:rsidR="00030BD0" w:rsidRDefault="00294E1F" w:rsidP="00030BD0">
      <w:pPr>
        <w:ind w:firstLineChars="200" w:firstLine="420"/>
      </w:pPr>
      <w:r>
        <w:rPr>
          <w:rFonts w:hint="eastAsia"/>
        </w:rPr>
        <w:t>通过上述分析，证明</w:t>
      </w:r>
      <w:r>
        <w:rPr>
          <w:rFonts w:hint="eastAsia"/>
        </w:rPr>
        <w:t>R</w:t>
      </w:r>
      <w:r>
        <w:t>-MED</w:t>
      </w:r>
      <w:r>
        <w:rPr>
          <w:rFonts w:hint="eastAsia"/>
        </w:rPr>
        <w:t>适合应用到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r>
                  <w:rPr>
                    <w:rFonts w:ascii="Cambria Math" w:hAnsi="Cambria Math"/>
                  </w:rPr>
                  <m:t>&amp;</m:t>
                </m:r>
                <m:r>
                  <w:rPr>
                    <w:rFonts w:ascii="Cambria Math" w:hAnsi="Cambria Math" w:hint="eastAsia"/>
                  </w:rPr>
                  <m:t>i</m:t>
                </m:r>
                <m:r>
                  <m:rPr>
                    <m:sty m:val="p"/>
                  </m:rPr>
                  <w:rPr>
                    <w:rFonts w:ascii="Cambria Math" w:hAnsi="Cambria Math"/>
                  </w:rPr>
                  <m:t xml:space="preserve">=0 or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r>
                  <w:rPr>
                    <w:rFonts w:ascii="Cambria Math" w:hAnsi="Cambria Math"/>
                  </w:rPr>
                  <m:t>&amp;Otherwise</m:t>
                </m:r>
              </m:e>
            </m:eqArr>
          </m:e>
        </m:d>
      </m:oMath>
      <w:r>
        <w:tab/>
      </w:r>
      <w:r>
        <w:rPr>
          <w:rFonts w:hint="eastAsia"/>
        </w:rPr>
        <w:t>（</w:t>
      </w:r>
      <w:r>
        <w:rPr>
          <w:rFonts w:hint="eastAsia"/>
        </w:rPr>
        <w:t>3</w:t>
      </w:r>
      <w:r>
        <w:rPr>
          <w:rFonts w:hint="eastAsia"/>
        </w:rPr>
        <w:t>）</w:t>
      </w:r>
    </w:p>
    <w:p w:rsidR="00210617" w:rsidRDefault="00615681" w:rsidP="00C4342F">
      <w:pPr>
        <w:tabs>
          <w:tab w:val="center" w:pos="4439"/>
          <w:tab w:val="right" w:pos="9639"/>
        </w:tabs>
      </w:pPr>
      <w:r>
        <w:rPr>
          <w:rFonts w:hint="eastAsia"/>
        </w:rPr>
        <w:t>然后分别计算处理前后的残差总能量：</w:t>
      </w:r>
    </w:p>
    <w:p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4</w:t>
      </w:r>
      <w:r w:rsidR="00871EF1">
        <w:rPr>
          <w:rFonts w:hint="eastAsia"/>
        </w:rPr>
        <w:t>）</w:t>
      </w:r>
    </w:p>
    <w:p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m:rPr>
                <m:sty m:val="p"/>
              </m:rPr>
              <w:rPr>
                <w:rFonts w:ascii="Cambria Math" w:hAnsi="Cambria Math"/>
              </w:rPr>
              <m:t>R-MED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871EF1">
        <w:tab/>
      </w:r>
      <w:r w:rsidR="00871EF1">
        <w:rPr>
          <w:rFonts w:hint="eastAsia"/>
        </w:rPr>
        <w:t>（</w:t>
      </w:r>
      <w:r w:rsidR="00871EF1">
        <w:t>5</w:t>
      </w:r>
      <w:r w:rsidR="00871EF1">
        <w:rPr>
          <w:rFonts w:hint="eastAsia"/>
        </w:rPr>
        <w:t>）</w:t>
      </w:r>
    </w:p>
    <w:p w:rsidR="00A67722" w:rsidRDefault="00921542" w:rsidP="006E7A06">
      <w:pPr>
        <w:pStyle w:val="af"/>
        <w:framePr w:w="3404" w:wrap="around" w:hAnchor="page" w:x="7313" w:y="190"/>
      </w:pPr>
      <w:r>
        <w:rPr>
          <w:noProof/>
        </w:rPr>
        <w:drawing>
          <wp:inline distT="0" distB="0" distL="0" distR="0">
            <wp:extent cx="2161540" cy="12913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1540" cy="1291309"/>
                    </a:xfrm>
                    <a:prstGeom prst="rect">
                      <a:avLst/>
                    </a:prstGeom>
                  </pic:spPr>
                </pic:pic>
              </a:graphicData>
            </a:graphic>
          </wp:inline>
        </w:drawing>
      </w:r>
    </w:p>
    <w:p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002C2004"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002C2004" w:rsidRPr="00C4342F">
        <w:rPr>
          <w:b/>
          <w:sz w:val="18"/>
          <w:szCs w:val="18"/>
        </w:rPr>
        <w:fldChar w:fldCharType="separate"/>
      </w:r>
      <w:r w:rsidR="00EB3F33">
        <w:rPr>
          <w:b/>
          <w:noProof/>
          <w:sz w:val="18"/>
          <w:szCs w:val="18"/>
        </w:rPr>
        <w:t>4</w:t>
      </w:r>
      <w:r w:rsidR="002C2004"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rsidR="00C4342F" w:rsidRPr="00C4342F" w:rsidRDefault="00C4342F" w:rsidP="00C4342F">
      <w:pPr>
        <w:framePr w:w="3404" w:hSpace="284" w:wrap="around" w:vAnchor="text" w:hAnchor="page" w:x="7313" w:y="190"/>
        <w:spacing w:line="240" w:lineRule="atLeast"/>
        <w:jc w:val="center"/>
        <w:rPr>
          <w:sz w:val="18"/>
          <w:szCs w:val="18"/>
        </w:rPr>
      </w:pPr>
      <w:bookmarkStart w:id="106" w:name="OLE_LINK12"/>
      <w:bookmarkStart w:id="107" w:name="OLE_LINK13"/>
      <w:r>
        <w:rPr>
          <w:rFonts w:hint="eastAsia"/>
          <w:sz w:val="18"/>
          <w:szCs w:val="18"/>
        </w:rPr>
        <w:t>Fig.</w:t>
      </w:r>
      <w:r>
        <w:rPr>
          <w:sz w:val="18"/>
          <w:szCs w:val="18"/>
        </w:rPr>
        <w:t xml:space="preserve">4 </w:t>
      </w:r>
      <w:proofErr w:type="gramStart"/>
      <w:r>
        <w:rPr>
          <w:rFonts w:hint="eastAsia"/>
          <w:sz w:val="18"/>
          <w:szCs w:val="18"/>
        </w:rPr>
        <w:t>A</w:t>
      </w:r>
      <w:proofErr w:type="gramEnd"/>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06"/>
    <w:bookmarkEnd w:id="107"/>
    <w:p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w:t>
      </w:r>
      <w:r w:rsidR="008C0E3B" w:rsidRPr="000052B3">
        <w:rPr>
          <w:rFonts w:hint="eastAsia"/>
        </w:rPr>
        <w:t>果</w:t>
      </w:r>
      <w:r w:rsidR="00E67047" w:rsidRPr="000052B3">
        <w:rPr>
          <w:rFonts w:hint="eastAsia"/>
        </w:rPr>
        <w:t>，其残差总能量明显降低</w:t>
      </w:r>
      <w:r w:rsidR="008C0E3B" w:rsidRPr="000052B3">
        <w:rPr>
          <w:rFonts w:hint="eastAsia"/>
        </w:rPr>
        <w:t>。</w:t>
      </w:r>
    </w:p>
    <w:p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proofErr w:type="spellStart"/>
      <w:r w:rsidR="00440826" w:rsidRPr="00440826">
        <w:t>KristenAndSara</w:t>
      </w:r>
      <w:proofErr w:type="spellEnd"/>
      <w:r w:rsidR="00440826">
        <w:rPr>
          <w:rFonts w:hint="eastAsia"/>
        </w:rPr>
        <w:t>”第一帧经过算法处理前后的残差图像，如图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w:t>
      </w:r>
      <w:r w:rsidR="00B02688">
        <w:rPr>
          <w:rFonts w:hint="eastAsia"/>
        </w:rPr>
        <w:t>6</w:t>
      </w:r>
      <w:r w:rsidR="00B02688">
        <w:t>7.9%</w:t>
      </w:r>
      <w:r w:rsidR="00B02688">
        <w:rPr>
          <w:rFonts w:hint="eastAsia"/>
        </w:rPr>
        <w:t>，观察“</w:t>
      </w:r>
      <w:proofErr w:type="spellStart"/>
      <w:r w:rsidR="00B02688" w:rsidRPr="00440826">
        <w:t>KristenAndSara</w:t>
      </w:r>
      <w:proofErr w:type="spellEnd"/>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rsidR="00A6646C" w:rsidRPr="00115ED4" w:rsidRDefault="00A6646C" w:rsidP="00C4342F">
      <w:pPr>
        <w:jc w:val="center"/>
        <w:rPr>
          <w:rFonts w:eastAsia="黑体"/>
          <w:b/>
          <w:noProof/>
          <w:sz w:val="18"/>
          <w:szCs w:val="18"/>
        </w:rPr>
      </w:pPr>
      <w:r w:rsidRPr="00115ED4">
        <w:rPr>
          <w:rFonts w:eastAsia="黑体" w:hint="eastAsia"/>
          <w:b/>
          <w:noProof/>
          <w:sz w:val="18"/>
          <w:szCs w:val="18"/>
        </w:rPr>
        <w:t>表</w:t>
      </w:r>
      <w:r w:rsidRPr="00115ED4">
        <w:rPr>
          <w:rFonts w:eastAsia="黑体" w:hint="eastAsia"/>
          <w:b/>
          <w:noProof/>
          <w:sz w:val="18"/>
          <w:szCs w:val="18"/>
        </w:rPr>
        <w:t xml:space="preserve"> </w:t>
      </w:r>
      <w:r w:rsidR="002C2004" w:rsidRPr="00115ED4">
        <w:rPr>
          <w:rFonts w:eastAsia="黑体"/>
          <w:b/>
          <w:noProof/>
          <w:sz w:val="18"/>
          <w:szCs w:val="18"/>
        </w:rPr>
        <w:fldChar w:fldCharType="begin"/>
      </w:r>
      <w:r w:rsidRPr="00115ED4">
        <w:rPr>
          <w:rFonts w:eastAsia="黑体"/>
          <w:b/>
          <w:noProof/>
          <w:sz w:val="18"/>
          <w:szCs w:val="18"/>
        </w:rPr>
        <w:instrText xml:space="preserve"> </w:instrText>
      </w:r>
      <w:r w:rsidRPr="00115ED4">
        <w:rPr>
          <w:rFonts w:eastAsia="黑体" w:hint="eastAsia"/>
          <w:b/>
          <w:noProof/>
          <w:sz w:val="18"/>
          <w:szCs w:val="18"/>
        </w:rPr>
        <w:instrText xml:space="preserve">SEQ </w:instrText>
      </w:r>
      <w:r w:rsidRPr="00115ED4">
        <w:rPr>
          <w:rFonts w:eastAsia="黑体" w:hint="eastAsia"/>
          <w:b/>
          <w:noProof/>
          <w:sz w:val="18"/>
          <w:szCs w:val="18"/>
        </w:rPr>
        <w:instrText>表</w:instrText>
      </w:r>
      <w:r w:rsidRPr="00115ED4">
        <w:rPr>
          <w:rFonts w:eastAsia="黑体" w:hint="eastAsia"/>
          <w:b/>
          <w:noProof/>
          <w:sz w:val="18"/>
          <w:szCs w:val="18"/>
        </w:rPr>
        <w:instrText xml:space="preserve"> \* ARABIC</w:instrText>
      </w:r>
      <w:r w:rsidRPr="00115ED4">
        <w:rPr>
          <w:rFonts w:eastAsia="黑体"/>
          <w:b/>
          <w:noProof/>
          <w:sz w:val="18"/>
          <w:szCs w:val="18"/>
        </w:rPr>
        <w:instrText xml:space="preserve"> </w:instrText>
      </w:r>
      <w:r w:rsidR="002C2004" w:rsidRPr="00115ED4">
        <w:rPr>
          <w:rFonts w:eastAsia="黑体"/>
          <w:b/>
          <w:noProof/>
          <w:sz w:val="18"/>
          <w:szCs w:val="18"/>
        </w:rPr>
        <w:fldChar w:fldCharType="separate"/>
      </w:r>
      <w:r w:rsidR="00EB3F33">
        <w:rPr>
          <w:rFonts w:eastAsia="黑体"/>
          <w:b/>
          <w:noProof/>
          <w:sz w:val="18"/>
          <w:szCs w:val="18"/>
        </w:rPr>
        <w:t>1</w:t>
      </w:r>
      <w:r w:rsidR="002C2004" w:rsidRPr="00115ED4">
        <w:rPr>
          <w:rFonts w:eastAsia="黑体"/>
          <w:b/>
          <w:noProof/>
          <w:sz w:val="18"/>
          <w:szCs w:val="18"/>
        </w:rPr>
        <w:fldChar w:fldCharType="end"/>
      </w:r>
      <w:r w:rsidRPr="00115ED4">
        <w:rPr>
          <w:rFonts w:eastAsia="黑体"/>
          <w:b/>
          <w:noProof/>
          <w:sz w:val="18"/>
          <w:szCs w:val="18"/>
        </w:rPr>
        <w:t xml:space="preserve"> </w:t>
      </w:r>
      <w:r w:rsidRPr="00115ED4">
        <w:rPr>
          <w:rFonts w:eastAsia="黑体" w:hint="eastAsia"/>
          <w:b/>
          <w:noProof/>
          <w:sz w:val="18"/>
          <w:szCs w:val="18"/>
        </w:rPr>
        <w:t>应用</w:t>
      </w:r>
      <w:r w:rsidR="00440826" w:rsidRPr="00115ED4">
        <w:rPr>
          <w:rFonts w:eastAsia="黑体" w:hint="eastAsia"/>
          <w:b/>
          <w:noProof/>
          <w:sz w:val="18"/>
          <w:szCs w:val="18"/>
        </w:rPr>
        <w:t>H</w:t>
      </w:r>
      <w:r w:rsidR="00440826" w:rsidRPr="00115ED4">
        <w:rPr>
          <w:rFonts w:eastAsia="黑体"/>
          <w:b/>
          <w:noProof/>
          <w:sz w:val="18"/>
          <w:szCs w:val="18"/>
        </w:rPr>
        <w:t xml:space="preserve">.265 + </w:t>
      </w:r>
      <w:r w:rsidRPr="00115ED4">
        <w:rPr>
          <w:rFonts w:eastAsia="黑体" w:hint="eastAsia"/>
          <w:b/>
          <w:noProof/>
          <w:sz w:val="18"/>
          <w:szCs w:val="18"/>
        </w:rPr>
        <w:t>R</w:t>
      </w:r>
      <w:r w:rsidRPr="00115ED4">
        <w:rPr>
          <w:rFonts w:eastAsia="黑体"/>
          <w:b/>
          <w:noProof/>
          <w:sz w:val="18"/>
          <w:szCs w:val="18"/>
        </w:rPr>
        <w:t>-MED</w:t>
      </w:r>
      <w:r w:rsidRPr="00115ED4">
        <w:rPr>
          <w:rFonts w:eastAsia="黑体" w:hint="eastAsia"/>
          <w:b/>
          <w:noProof/>
          <w:sz w:val="18"/>
          <w:szCs w:val="18"/>
        </w:rPr>
        <w:t>算法后残差能量的</w:t>
      </w:r>
      <w:bookmarkStart w:id="108" w:name="OLE_LINK23"/>
      <w:bookmarkStart w:id="109" w:name="OLE_LINK24"/>
      <w:r w:rsidRPr="00115ED4">
        <w:rPr>
          <w:rFonts w:eastAsia="黑体" w:hint="eastAsia"/>
          <w:b/>
          <w:noProof/>
          <w:sz w:val="18"/>
          <w:szCs w:val="18"/>
        </w:rPr>
        <w:t>变化率</w:t>
      </w:r>
      <w:bookmarkEnd w:id="108"/>
      <w:bookmarkEnd w:id="109"/>
    </w:p>
    <w:p w:rsidR="00C4342F" w:rsidRPr="00115ED4" w:rsidRDefault="00C4342F" w:rsidP="00C4342F">
      <w:pPr>
        <w:jc w:val="center"/>
        <w:rPr>
          <w:noProof/>
          <w:sz w:val="18"/>
          <w:szCs w:val="18"/>
        </w:rPr>
      </w:pPr>
      <w:r w:rsidRPr="00115ED4">
        <w:rPr>
          <w:rFonts w:hint="eastAsia"/>
          <w:noProof/>
          <w:sz w:val="18"/>
          <w:szCs w:val="18"/>
        </w:rPr>
        <w:t>Tab.</w:t>
      </w:r>
      <w:r w:rsidRPr="00115ED4">
        <w:rPr>
          <w:noProof/>
          <w:sz w:val="18"/>
          <w:szCs w:val="18"/>
        </w:rPr>
        <w:t xml:space="preserve">1 </w:t>
      </w:r>
      <w:r w:rsidR="00921542" w:rsidRPr="00115ED4">
        <w:rPr>
          <w:rFonts w:hint="eastAsia"/>
          <w:noProof/>
          <w:sz w:val="18"/>
          <w:szCs w:val="18"/>
        </w:rPr>
        <w:t>Reduced</w:t>
      </w:r>
      <w:r w:rsidR="00921542" w:rsidRPr="00115ED4">
        <w:rPr>
          <w:noProof/>
          <w:sz w:val="18"/>
          <w:szCs w:val="18"/>
        </w:rPr>
        <w:t xml:space="preserve"> ratio of residual energy </w:t>
      </w:r>
      <w:r w:rsidR="004D2CDA" w:rsidRPr="00115ED4">
        <w:rPr>
          <w:noProof/>
          <w:sz w:val="18"/>
          <w:szCs w:val="18"/>
        </w:rPr>
        <w:t>processed by</w:t>
      </w:r>
      <w:r w:rsidR="00921542" w:rsidRPr="00115ED4">
        <w:rPr>
          <w:noProof/>
          <w:sz w:val="18"/>
          <w:szCs w:val="18"/>
        </w:rPr>
        <w:t xml:space="preserve"> H.265+R-MED</w:t>
      </w:r>
    </w:p>
    <w:tbl>
      <w:tblPr>
        <w:tblW w:w="0" w:type="auto"/>
        <w:jc w:val="center"/>
        <w:tblLook w:val="04A0" w:firstRow="1" w:lastRow="0" w:firstColumn="1" w:lastColumn="0" w:noHBand="0" w:noVBand="1"/>
      </w:tblPr>
      <w:tblGrid>
        <w:gridCol w:w="516"/>
        <w:gridCol w:w="1225"/>
        <w:gridCol w:w="966"/>
        <w:gridCol w:w="1266"/>
        <w:gridCol w:w="1937"/>
        <w:gridCol w:w="833"/>
      </w:tblGrid>
      <w:tr w:rsidR="00A6646C" w:rsidRPr="00115ED4"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类别</w:t>
            </w:r>
          </w:p>
        </w:tc>
        <w:tc>
          <w:tcPr>
            <w:tcW w:w="0" w:type="auto"/>
            <w:tcBorders>
              <w:top w:val="single" w:sz="8" w:space="0" w:color="auto"/>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tcBorders>
              <w:top w:val="single" w:sz="8" w:space="0" w:color="auto"/>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tcBorders>
              <w:top w:val="single" w:sz="8" w:space="0" w:color="auto"/>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R-MED</w:t>
            </w:r>
            <w:r w:rsidRPr="00115ED4">
              <w:rPr>
                <w:rFonts w:cs="宋体" w:hint="eastAsia"/>
                <w:color w:val="000000"/>
                <w:kern w:val="0"/>
                <w:sz w:val="15"/>
                <w:szCs w:val="15"/>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变化率</w:t>
            </w:r>
            <w:r w:rsidR="00921542" w:rsidRPr="00115ED4">
              <w:rPr>
                <w:rFonts w:cs="宋体" w:hint="eastAsia"/>
                <w:color w:val="000000"/>
                <w:kern w:val="0"/>
                <w:sz w:val="15"/>
                <w:szCs w:val="15"/>
              </w:rPr>
              <w:t>/</w:t>
            </w:r>
            <w:r w:rsidR="00921542" w:rsidRPr="00115ED4">
              <w:rPr>
                <w:rFonts w:cs="宋体"/>
                <w:color w:val="000000"/>
                <w:kern w:val="0"/>
                <w:sz w:val="15"/>
                <w:szCs w:val="15"/>
              </w:rPr>
              <w:t>%</w:t>
            </w:r>
          </w:p>
        </w:tc>
      </w:tr>
      <w:tr w:rsidR="00A67722" w:rsidRPr="00115ED4" w:rsidTr="00921542">
        <w:trPr>
          <w:trHeight w:val="285"/>
          <w:jc w:val="center"/>
        </w:trPr>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roofErr w:type="spellStart"/>
            <w:r w:rsidRPr="00115ED4">
              <w:rPr>
                <w:rFonts w:cs="宋体" w:hint="eastAsia"/>
                <w:color w:val="000000"/>
                <w:kern w:val="0"/>
                <w:sz w:val="15"/>
                <w:szCs w:val="15"/>
              </w:rPr>
              <w:t>PeopleOnStreet</w:t>
            </w:r>
            <w:proofErr w:type="spellEnd"/>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633451646</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94108069</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-85.1</w:t>
            </w:r>
          </w:p>
        </w:tc>
      </w:tr>
      <w:tr w:rsidR="00A67722" w:rsidRPr="00115ED4" w:rsidTr="00921542">
        <w:trPr>
          <w:trHeight w:val="285"/>
          <w:jc w:val="center"/>
        </w:trPr>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73752438</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11522730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-84.4</w:t>
            </w:r>
          </w:p>
        </w:tc>
      </w:tr>
      <w:tr w:rsidR="00A67722" w:rsidRPr="00115ED4" w:rsidTr="00921542">
        <w:trPr>
          <w:trHeight w:val="285"/>
          <w:jc w:val="center"/>
        </w:trPr>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roofErr w:type="spellStart"/>
            <w:r w:rsidRPr="00115ED4">
              <w:rPr>
                <w:rFonts w:cs="宋体" w:hint="eastAsia"/>
                <w:color w:val="000000"/>
                <w:kern w:val="0"/>
                <w:sz w:val="15"/>
                <w:szCs w:val="15"/>
              </w:rPr>
              <w:t>BQMall</w:t>
            </w:r>
            <w:proofErr w:type="spellEnd"/>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59358254</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25243957</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-57.5</w:t>
            </w:r>
          </w:p>
        </w:tc>
      </w:tr>
      <w:tr w:rsidR="00A67722" w:rsidRPr="00115ED4" w:rsidTr="00921542">
        <w:trPr>
          <w:trHeight w:val="285"/>
          <w:jc w:val="center"/>
        </w:trPr>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lastRenderedPageBreak/>
              <w:t>D</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roofErr w:type="spellStart"/>
            <w:r w:rsidRPr="00115ED4">
              <w:rPr>
                <w:rFonts w:cs="宋体" w:hint="eastAsia"/>
                <w:color w:val="000000"/>
                <w:kern w:val="0"/>
                <w:sz w:val="15"/>
                <w:szCs w:val="15"/>
              </w:rPr>
              <w:t>BlowingBubbles</w:t>
            </w:r>
            <w:proofErr w:type="spellEnd"/>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14714641</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8036874</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-45.4</w:t>
            </w:r>
          </w:p>
        </w:tc>
      </w:tr>
      <w:tr w:rsidR="00A67722" w:rsidRPr="00115ED4" w:rsidTr="00921542">
        <w:trPr>
          <w:trHeight w:val="285"/>
          <w:jc w:val="center"/>
        </w:trPr>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roofErr w:type="spellStart"/>
            <w:r w:rsidRPr="00115ED4">
              <w:rPr>
                <w:rFonts w:cs="宋体" w:hint="eastAsia"/>
                <w:color w:val="000000"/>
                <w:kern w:val="0"/>
                <w:sz w:val="15"/>
                <w:szCs w:val="15"/>
              </w:rPr>
              <w:t>KristenAndSara</w:t>
            </w:r>
            <w:proofErr w:type="spellEnd"/>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97320940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12361610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-87.3</w:t>
            </w:r>
          </w:p>
        </w:tc>
      </w:tr>
      <w:tr w:rsidR="00A67722" w:rsidRPr="00115ED4" w:rsidTr="00921542">
        <w:trPr>
          <w:trHeight w:val="285"/>
          <w:jc w:val="center"/>
        </w:trPr>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roofErr w:type="spellStart"/>
            <w:r w:rsidRPr="00115ED4">
              <w:rPr>
                <w:rFonts w:cs="宋体" w:hint="eastAsia"/>
                <w:color w:val="000000"/>
                <w:kern w:val="0"/>
                <w:sz w:val="15"/>
                <w:szCs w:val="15"/>
              </w:rPr>
              <w:t>SlideEditing</w:t>
            </w:r>
            <w:proofErr w:type="spellEnd"/>
          </w:p>
        </w:tc>
        <w:tc>
          <w:tcPr>
            <w:tcW w:w="0" w:type="auto"/>
            <w:tcBorders>
              <w:top w:val="nil"/>
              <w:left w:val="nil"/>
              <w:bottom w:val="nil"/>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1133005976</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595102758</w:t>
            </w:r>
          </w:p>
        </w:tc>
        <w:tc>
          <w:tcPr>
            <w:tcW w:w="0" w:type="auto"/>
            <w:tcBorders>
              <w:top w:val="nil"/>
              <w:left w:val="nil"/>
              <w:bottom w:val="nil"/>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-47.5</w:t>
            </w:r>
          </w:p>
        </w:tc>
      </w:tr>
      <w:tr w:rsidR="00A67722" w:rsidRPr="00115ED4"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rsidR="00A67722" w:rsidRPr="00115ED4" w:rsidRDefault="00115ED4" w:rsidP="00A67722">
            <w:pPr>
              <w:widowControl/>
              <w:jc w:val="center"/>
              <w:rPr>
                <w:rFonts w:cs="宋体"/>
                <w:color w:val="000000"/>
                <w:kern w:val="0"/>
                <w:sz w:val="15"/>
                <w:szCs w:val="15"/>
              </w:rPr>
            </w:pPr>
            <w:r>
              <w:rPr>
                <w:rFonts w:cs="宋体" w:hint="eastAsia"/>
                <w:color w:val="000000"/>
                <w:kern w:val="0"/>
                <w:sz w:val="15"/>
                <w:szCs w:val="15"/>
              </w:rPr>
              <w:t>均值</w:t>
            </w:r>
          </w:p>
        </w:tc>
        <w:tc>
          <w:tcPr>
            <w:tcW w:w="0" w:type="auto"/>
            <w:tcBorders>
              <w:top w:val="nil"/>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center"/>
            <w:hideMark/>
          </w:tcPr>
          <w:p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rsidR="00A67722" w:rsidRPr="00115ED4" w:rsidRDefault="00A67722" w:rsidP="00B07CBE">
            <w:pPr>
              <w:widowControl/>
              <w:rPr>
                <w:rFonts w:cs="宋体"/>
                <w:color w:val="000000"/>
                <w:kern w:val="0"/>
                <w:sz w:val="15"/>
                <w:szCs w:val="15"/>
              </w:rPr>
            </w:pPr>
          </w:p>
        </w:tc>
        <w:tc>
          <w:tcPr>
            <w:tcW w:w="0" w:type="auto"/>
            <w:tcBorders>
              <w:top w:val="nil"/>
              <w:left w:val="nil"/>
              <w:bottom w:val="single" w:sz="4" w:space="0" w:color="auto"/>
              <w:right w:val="nil"/>
            </w:tcBorders>
            <w:shd w:val="clear" w:color="auto" w:fill="auto"/>
            <w:noWrap/>
            <w:vAlign w:val="bottom"/>
            <w:hideMark/>
          </w:tcPr>
          <w:p w:rsidR="00A67722" w:rsidRPr="00115ED4" w:rsidRDefault="00A67722" w:rsidP="00A67722">
            <w:pPr>
              <w:widowControl/>
              <w:jc w:val="center"/>
              <w:rPr>
                <w:rFonts w:cs="宋体"/>
                <w:color w:val="000000"/>
                <w:kern w:val="0"/>
                <w:sz w:val="15"/>
                <w:szCs w:val="15"/>
              </w:rPr>
            </w:pPr>
            <w:r w:rsidRPr="00115ED4">
              <w:rPr>
                <w:rFonts w:cs="宋体" w:hint="eastAsia"/>
                <w:color w:val="000000"/>
                <w:kern w:val="0"/>
                <w:sz w:val="15"/>
                <w:szCs w:val="15"/>
              </w:rPr>
              <w:t>-67.9</w:t>
            </w:r>
          </w:p>
        </w:tc>
      </w:tr>
    </w:tbl>
    <w:p w:rsidR="00CF1F49" w:rsidRDefault="003F7E05" w:rsidP="00BD7796">
      <w:pPr>
        <w:keepNext/>
        <w:jc w:val="center"/>
        <w:rPr>
          <w:noProof/>
        </w:rPr>
      </w:pPr>
      <w:r>
        <w:rPr>
          <w:rFonts w:hint="eastAsia"/>
          <w:noProof/>
        </w:rPr>
        <w:drawing>
          <wp:inline distT="0" distB="0" distL="0" distR="0">
            <wp:extent cx="5772150" cy="133825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4" cstate="print">
                      <a:extLst>
                        <a:ext uri="{28A0092B-C50C-407E-A947-70E740481C1C}">
                          <a14:useLocalDpi xmlns:a14="http://schemas.microsoft.com/office/drawing/2010/main" val="0"/>
                        </a:ext>
                      </a:extLst>
                    </a:blip>
                    <a:srcRect t="874" b="874"/>
                    <a:stretch>
                      <a:fillRect/>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002C2004"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002C2004" w:rsidRPr="00921542">
        <w:rPr>
          <w:b/>
          <w:sz w:val="18"/>
          <w:szCs w:val="18"/>
        </w:rPr>
        <w:fldChar w:fldCharType="separate"/>
      </w:r>
      <w:r w:rsidR="00EB3F33">
        <w:rPr>
          <w:b/>
          <w:noProof/>
          <w:sz w:val="18"/>
          <w:szCs w:val="18"/>
        </w:rPr>
        <w:t>5</w:t>
      </w:r>
      <w:r w:rsidR="002C2004" w:rsidRPr="00921542">
        <w:rPr>
          <w:b/>
          <w:sz w:val="18"/>
          <w:szCs w:val="18"/>
        </w:rPr>
        <w:fldChar w:fldCharType="end"/>
      </w:r>
      <w:r w:rsidRPr="00921542">
        <w:rPr>
          <w:b/>
          <w:sz w:val="18"/>
          <w:szCs w:val="18"/>
        </w:rPr>
        <w:t xml:space="preserve"> </w:t>
      </w:r>
      <w:r w:rsidRPr="00921542">
        <w:rPr>
          <w:rFonts w:hint="eastAsia"/>
          <w:b/>
          <w:sz w:val="18"/>
          <w:szCs w:val="18"/>
        </w:rPr>
        <w:t>“</w:t>
      </w:r>
      <w:proofErr w:type="spellStart"/>
      <w:r w:rsidRPr="00921542">
        <w:rPr>
          <w:b/>
          <w:sz w:val="18"/>
          <w:szCs w:val="18"/>
        </w:rPr>
        <w:t>KristenAndSara</w:t>
      </w:r>
      <w:proofErr w:type="spellEnd"/>
      <w:r w:rsidRPr="00921542">
        <w:rPr>
          <w:b/>
          <w:sz w:val="18"/>
          <w:szCs w:val="18"/>
        </w:rPr>
        <w:t>”</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w:t>
      </w:r>
      <w:proofErr w:type="spellStart"/>
      <w:r w:rsidR="005A7A7B">
        <w:rPr>
          <w:sz w:val="18"/>
          <w:szCs w:val="18"/>
        </w:rPr>
        <w:t>K</w:t>
      </w:r>
      <w:r w:rsidR="005A7A7B">
        <w:rPr>
          <w:rFonts w:hint="eastAsia"/>
          <w:sz w:val="18"/>
          <w:szCs w:val="18"/>
        </w:rPr>
        <w:t>risten</w:t>
      </w:r>
      <w:r w:rsidR="005A7A7B">
        <w:rPr>
          <w:sz w:val="18"/>
          <w:szCs w:val="18"/>
        </w:rPr>
        <w:t>AndSara</w:t>
      </w:r>
      <w:proofErr w:type="spellEnd"/>
      <w:r w:rsidR="005A7A7B">
        <w:rPr>
          <w:sz w:val="18"/>
          <w:szCs w:val="18"/>
        </w:rPr>
        <w:t>”</w:t>
      </w:r>
      <w:r>
        <w:rPr>
          <w:sz w:val="18"/>
          <w:szCs w:val="18"/>
        </w:rPr>
        <w:t xml:space="preserve"> </w:t>
      </w:r>
      <w:del w:id="110" w:author="作者">
        <w:r w:rsidR="005A7A7B" w:rsidDel="006F63F1">
          <w:rPr>
            <w:sz w:val="18"/>
            <w:szCs w:val="18"/>
          </w:rPr>
          <w:delText>after</w:delText>
        </w:r>
        <w:r w:rsidDel="006F63F1">
          <w:rPr>
            <w:sz w:val="18"/>
            <w:szCs w:val="18"/>
          </w:rPr>
          <w:delText xml:space="preserve"> </w:delText>
        </w:r>
      </w:del>
      <w:ins w:id="111" w:author="作者">
        <w:r w:rsidR="006F63F1">
          <w:rPr>
            <w:rFonts w:hint="eastAsia"/>
            <w:sz w:val="18"/>
            <w:szCs w:val="18"/>
          </w:rPr>
          <w:t>processed by</w:t>
        </w:r>
        <w:r w:rsidR="006F63F1">
          <w:rPr>
            <w:sz w:val="18"/>
            <w:szCs w:val="18"/>
          </w:rPr>
          <w:t xml:space="preserve"> </w:t>
        </w:r>
      </w:ins>
      <w:r>
        <w:rPr>
          <w:sz w:val="18"/>
          <w:szCs w:val="18"/>
        </w:rPr>
        <w:t>R-MED</w:t>
      </w:r>
      <w:r w:rsidR="005A7A7B">
        <w:rPr>
          <w:sz w:val="18"/>
          <w:szCs w:val="18"/>
        </w:rPr>
        <w:t xml:space="preserve"> </w:t>
      </w:r>
      <w:del w:id="112" w:author="作者">
        <w:r w:rsidR="005A7A7B" w:rsidDel="006F63F1">
          <w:rPr>
            <w:sz w:val="18"/>
            <w:szCs w:val="18"/>
          </w:rPr>
          <w:delText xml:space="preserve">processing </w:delText>
        </w:r>
      </w:del>
      <w:r w:rsidR="005A7A7B">
        <w:rPr>
          <w:sz w:val="18"/>
          <w:szCs w:val="18"/>
        </w:rPr>
        <w:t>(</w:t>
      </w:r>
      <w:proofErr w:type="spellStart"/>
      <w:r w:rsidR="005A7A7B">
        <w:rPr>
          <w:sz w:val="18"/>
          <w:szCs w:val="18"/>
        </w:rPr>
        <w:t>luma</w:t>
      </w:r>
      <w:proofErr w:type="spellEnd"/>
      <w:r w:rsidR="005A7A7B">
        <w:rPr>
          <w:sz w:val="18"/>
          <w:szCs w:val="18"/>
        </w:rPr>
        <w:t>)</w:t>
      </w:r>
    </w:p>
    <w:p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实验结果与分析</w:t>
      </w:r>
    </w:p>
    <w:p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C56D1E">
        <w:t>a</w:t>
      </w:r>
      <w:r w:rsidR="00237C24">
        <w:rPr>
          <w:rFonts w:hint="eastAsia"/>
        </w:rPr>
        <w:t>ll</w:t>
      </w:r>
      <w:r w:rsidR="00237C24">
        <w:t xml:space="preserve"> </w:t>
      </w:r>
      <w:r w:rsidR="00C56D1E">
        <w:t>i</w:t>
      </w:r>
      <w:r w:rsidR="00237C24">
        <w:rPr>
          <w:rFonts w:hint="eastAsia"/>
        </w:rPr>
        <w:t>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为了证明算法的适用性，测试序列使用专家组推荐的</w:t>
      </w:r>
      <w:proofErr w:type="spellStart"/>
      <w:r w:rsidR="00840471">
        <w:rPr>
          <w:rFonts w:hint="eastAsia"/>
        </w:rPr>
        <w:t>Class</w:t>
      </w:r>
      <w:r w:rsidR="00840471">
        <w:t>A-ClassF</w:t>
      </w:r>
      <w:proofErr w:type="spellEnd"/>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rsidR="000D3792" w:rsidRPr="00115ED4" w:rsidRDefault="000D3792" w:rsidP="000D3792">
      <w:pPr>
        <w:ind w:firstLineChars="200" w:firstLine="360"/>
        <w:jc w:val="center"/>
        <w:rPr>
          <w:rFonts w:eastAsia="黑体"/>
          <w:sz w:val="18"/>
          <w:szCs w:val="18"/>
        </w:rPr>
      </w:pPr>
      <w:bookmarkStart w:id="113" w:name="_Ref70360415"/>
      <w:bookmarkStart w:id="114" w:name="_Ref70360410"/>
      <w:r w:rsidRPr="00115ED4">
        <w:rPr>
          <w:rFonts w:eastAsia="黑体" w:hint="eastAsia"/>
          <w:sz w:val="18"/>
          <w:szCs w:val="18"/>
        </w:rPr>
        <w:t>表</w:t>
      </w:r>
      <w:r w:rsidRPr="00115ED4">
        <w:rPr>
          <w:rFonts w:eastAsia="黑体" w:hint="eastAsia"/>
          <w:sz w:val="18"/>
          <w:szCs w:val="18"/>
        </w:rPr>
        <w:t xml:space="preserve"> </w:t>
      </w:r>
      <w:r w:rsidR="002C2004"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002C2004" w:rsidRPr="00115ED4">
        <w:rPr>
          <w:rFonts w:eastAsia="黑体"/>
          <w:sz w:val="18"/>
          <w:szCs w:val="18"/>
        </w:rPr>
        <w:fldChar w:fldCharType="separate"/>
      </w:r>
      <w:r w:rsidR="00EB3F33">
        <w:rPr>
          <w:rFonts w:eastAsia="黑体"/>
          <w:noProof/>
          <w:sz w:val="18"/>
          <w:szCs w:val="18"/>
        </w:rPr>
        <w:t>2</w:t>
      </w:r>
      <w:r w:rsidR="002C2004" w:rsidRPr="00115ED4">
        <w:rPr>
          <w:rFonts w:eastAsia="黑体"/>
          <w:sz w:val="18"/>
          <w:szCs w:val="18"/>
        </w:rPr>
        <w:fldChar w:fldCharType="end"/>
      </w:r>
      <w:bookmarkEnd w:id="113"/>
      <w:r w:rsidRPr="00115ED4">
        <w:rPr>
          <w:rFonts w:eastAsia="黑体"/>
          <w:sz w:val="18"/>
          <w:szCs w:val="18"/>
        </w:rPr>
        <w:t xml:space="preserve"> R-MED</w:t>
      </w:r>
      <w:r w:rsidRPr="00115ED4">
        <w:rPr>
          <w:rFonts w:eastAsia="黑体" w:hint="eastAsia"/>
          <w:sz w:val="18"/>
          <w:szCs w:val="18"/>
        </w:rPr>
        <w:t>算法应用在</w:t>
      </w:r>
      <w:r w:rsidRPr="00115ED4">
        <w:rPr>
          <w:rFonts w:eastAsia="黑体" w:hint="eastAsia"/>
          <w:sz w:val="18"/>
          <w:szCs w:val="18"/>
        </w:rPr>
        <w:t>H</w:t>
      </w:r>
      <w:r w:rsidRPr="00115ED4">
        <w:rPr>
          <w:rFonts w:eastAsia="黑体"/>
          <w:sz w:val="18"/>
          <w:szCs w:val="18"/>
        </w:rPr>
        <w:t>.265</w:t>
      </w:r>
      <w:r w:rsidRPr="00115ED4">
        <w:rPr>
          <w:rFonts w:eastAsia="黑体" w:hint="eastAsia"/>
          <w:sz w:val="18"/>
          <w:szCs w:val="18"/>
        </w:rPr>
        <w:t>及</w:t>
      </w:r>
      <w:r w:rsidRPr="00115ED4">
        <w:rPr>
          <w:rFonts w:eastAsia="黑体" w:hint="eastAsia"/>
          <w:sz w:val="18"/>
          <w:szCs w:val="18"/>
        </w:rPr>
        <w:t>H</w:t>
      </w:r>
      <w:r w:rsidRPr="00115ED4">
        <w:rPr>
          <w:rFonts w:eastAsia="黑体"/>
          <w:sz w:val="18"/>
          <w:szCs w:val="18"/>
        </w:rPr>
        <w:t>.266</w:t>
      </w:r>
      <w:r w:rsidRPr="00115ED4">
        <w:rPr>
          <w:rFonts w:eastAsia="黑体" w:hint="eastAsia"/>
          <w:sz w:val="18"/>
          <w:szCs w:val="18"/>
        </w:rPr>
        <w:t>的性能测试</w:t>
      </w:r>
      <w:bookmarkEnd w:id="114"/>
    </w:p>
    <w:p w:rsidR="00F349AC" w:rsidRPr="00F349AC" w:rsidRDefault="00F349AC" w:rsidP="00F349AC">
      <w:pPr>
        <w:jc w:val="center"/>
        <w:rPr>
          <w:rFonts w:eastAsia="黑体"/>
        </w:rPr>
      </w:pPr>
      <w:bookmarkStart w:id="115" w:name="OLE_LINK7"/>
      <w:bookmarkStart w:id="116"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w:t>
      </w:r>
      <w:ins w:id="117" w:author="作者">
        <w:r w:rsidR="008160F2">
          <w:rPr>
            <w:rFonts w:hint="eastAsia"/>
            <w:noProof/>
            <w:sz w:val="18"/>
            <w:szCs w:val="18"/>
          </w:rPr>
          <w:t xml:space="preserve">results </w:t>
        </w:r>
      </w:ins>
      <w:r>
        <w:rPr>
          <w:noProof/>
          <w:sz w:val="18"/>
          <w:szCs w:val="18"/>
        </w:rPr>
        <w:t xml:space="preserve">of R-MED algorithm applied </w:t>
      </w:r>
      <w:del w:id="118" w:author="作者">
        <w:r w:rsidDel="006305F2">
          <w:rPr>
            <w:noProof/>
            <w:sz w:val="18"/>
            <w:szCs w:val="18"/>
          </w:rPr>
          <w:delText xml:space="preserve">to </w:delText>
        </w:r>
      </w:del>
      <w:ins w:id="119" w:author="作者">
        <w:r w:rsidR="006305F2">
          <w:rPr>
            <w:rFonts w:hint="eastAsia"/>
            <w:noProof/>
            <w:sz w:val="18"/>
            <w:szCs w:val="18"/>
          </w:rPr>
          <w:t>in</w:t>
        </w:r>
        <w:r w:rsidR="006305F2">
          <w:rPr>
            <w:noProof/>
            <w:sz w:val="18"/>
            <w:szCs w:val="18"/>
          </w:rPr>
          <w:t xml:space="preserve"> </w:t>
        </w:r>
      </w:ins>
      <w:r>
        <w:rPr>
          <w:noProof/>
          <w:sz w:val="18"/>
          <w:szCs w:val="18"/>
        </w:rPr>
        <w:t>H.265 and H.266</w:t>
      </w:r>
    </w:p>
    <w:tbl>
      <w:tblPr>
        <w:tblW w:w="0" w:type="auto"/>
        <w:jc w:val="center"/>
        <w:tblLook w:val="04A0" w:firstRow="1" w:lastRow="0" w:firstColumn="1" w:lastColumn="0" w:noHBand="0" w:noVBand="1"/>
      </w:tblPr>
      <w:tblGrid>
        <w:gridCol w:w="516"/>
        <w:gridCol w:w="1408"/>
        <w:gridCol w:w="966"/>
        <w:gridCol w:w="516"/>
        <w:gridCol w:w="1091"/>
        <w:gridCol w:w="1025"/>
        <w:gridCol w:w="1091"/>
        <w:gridCol w:w="1025"/>
      </w:tblGrid>
      <w:tr w:rsidR="008A7581" w:rsidRPr="00115ED4"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115"/>
          <w:bookmarkEnd w:id="116"/>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r w:rsidRPr="00115ED4">
              <w:rPr>
                <w:rFonts w:cs="宋体" w:hint="eastAsia"/>
                <w:color w:val="000000"/>
                <w:kern w:val="0"/>
                <w:sz w:val="15"/>
                <w:szCs w:val="15"/>
              </w:rPr>
              <w:br/>
            </w:r>
            <w:r w:rsidRPr="00115ED4">
              <w:rPr>
                <w:rFonts w:cs="宋体" w:hint="eastAsia"/>
                <w:color w:val="000000"/>
                <w:kern w:val="0"/>
                <w:sz w:val="15"/>
                <w:szCs w:val="15"/>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H.265 + R-MED </w:t>
            </w:r>
            <w:proofErr w:type="spellStart"/>
            <w:r w:rsidRPr="00115ED4">
              <w:rPr>
                <w:rFonts w:cs="宋体" w:hint="eastAsia"/>
                <w:color w:val="000000"/>
                <w:kern w:val="0"/>
                <w:sz w:val="15"/>
                <w:szCs w:val="15"/>
              </w:rPr>
              <w:t>vs</w:t>
            </w:r>
            <w:proofErr w:type="spellEnd"/>
          </w:p>
        </w:tc>
        <w:tc>
          <w:tcPr>
            <w:tcW w:w="0" w:type="auto"/>
            <w:gridSpan w:val="2"/>
            <w:tcBorders>
              <w:top w:val="single" w:sz="8" w:space="0" w:color="auto"/>
              <w:left w:val="nil"/>
              <w:bottom w:val="single" w:sz="4" w:space="0" w:color="auto"/>
              <w:right w:val="nil"/>
            </w:tcBorders>
            <w:shd w:val="clear" w:color="auto" w:fill="auto"/>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 + R-MED</w:t>
            </w:r>
            <w:r w:rsidRPr="00115ED4">
              <w:rPr>
                <w:rFonts w:cs="宋体"/>
                <w:color w:val="000000"/>
                <w:kern w:val="0"/>
                <w:sz w:val="15"/>
                <w:szCs w:val="15"/>
              </w:rPr>
              <w:t xml:space="preserve"> </w:t>
            </w:r>
            <w:proofErr w:type="spellStart"/>
            <w:r w:rsidRPr="00115ED4">
              <w:rPr>
                <w:rFonts w:cs="宋体" w:hint="eastAsia"/>
                <w:color w:val="000000"/>
                <w:kern w:val="0"/>
                <w:sz w:val="15"/>
                <w:szCs w:val="15"/>
              </w:rPr>
              <w:t>vs</w:t>
            </w:r>
            <w:proofErr w:type="spellEnd"/>
          </w:p>
        </w:tc>
      </w:tr>
      <w:tr w:rsidR="008A7581" w:rsidRPr="00115ED4" w:rsidTr="00BF109D">
        <w:trPr>
          <w:trHeight w:val="570"/>
          <w:jc w:val="center"/>
        </w:trPr>
        <w:tc>
          <w:tcPr>
            <w:tcW w:w="0" w:type="auto"/>
            <w:vMerge/>
            <w:tcBorders>
              <w:top w:val="single" w:sz="8" w:space="0" w:color="auto"/>
              <w:left w:val="nil"/>
              <w:bottom w:val="single" w:sz="4" w:space="0" w:color="000000"/>
              <w:right w:val="nil"/>
            </w:tcBorders>
            <w:vAlign w:val="center"/>
            <w:hideMark/>
          </w:tcPr>
          <w:p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rsidR="008A7581" w:rsidRPr="00115ED4" w:rsidRDefault="008A7581" w:rsidP="00BF109D">
            <w:pPr>
              <w:widowControl/>
              <w:jc w:val="left"/>
              <w:rPr>
                <w:rFonts w:cs="宋体"/>
                <w:color w:val="000000"/>
                <w:kern w:val="0"/>
                <w:sz w:val="15"/>
                <w:szCs w:val="15"/>
              </w:rPr>
            </w:pPr>
          </w:p>
        </w:tc>
        <w:tc>
          <w:tcPr>
            <w:tcW w:w="0" w:type="auto"/>
            <w:vMerge/>
            <w:tcBorders>
              <w:top w:val="single" w:sz="8" w:space="0" w:color="auto"/>
              <w:left w:val="nil"/>
              <w:bottom w:val="single" w:sz="4" w:space="0" w:color="000000"/>
              <w:right w:val="nil"/>
            </w:tcBorders>
            <w:vAlign w:val="center"/>
            <w:hideMark/>
          </w:tcPr>
          <w:p w:rsidR="008A7581" w:rsidRPr="00115ED4" w:rsidRDefault="008A7581" w:rsidP="00BF109D">
            <w:pPr>
              <w:widowControl/>
              <w:jc w:val="left"/>
              <w:rPr>
                <w:rFonts w:cs="宋体"/>
                <w:color w:val="000000"/>
                <w:kern w:val="0"/>
                <w:sz w:val="15"/>
                <w:szCs w:val="15"/>
              </w:rPr>
            </w:pPr>
          </w:p>
        </w:tc>
        <w:tc>
          <w:tcPr>
            <w:tcW w:w="0" w:type="auto"/>
            <w:tcBorders>
              <w:top w:val="nil"/>
              <w:left w:val="nil"/>
              <w:bottom w:val="single" w:sz="4" w:space="0" w:color="auto"/>
              <w:right w:val="nil"/>
            </w:tcBorders>
            <w:shd w:val="clear" w:color="auto" w:fill="auto"/>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H.265 bypass </w:t>
            </w:r>
            <w:r w:rsidRPr="00115ED4">
              <w:rPr>
                <w:rFonts w:cs="宋体" w:hint="eastAsia"/>
                <w:color w:val="000000"/>
                <w:kern w:val="0"/>
                <w:sz w:val="15"/>
                <w:szCs w:val="15"/>
              </w:rPr>
              <w:br/>
            </w:r>
            <w:proofErr w:type="spellStart"/>
            <w:r w:rsidRPr="00115ED4">
              <w:rPr>
                <w:rFonts w:cs="宋体" w:hint="eastAsia"/>
                <w:color w:val="000000"/>
                <w:kern w:val="0"/>
                <w:sz w:val="15"/>
                <w:szCs w:val="15"/>
              </w:rPr>
              <w:t>TransQuant</w:t>
            </w:r>
            <w:proofErr w:type="spellEnd"/>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H.265</w:t>
            </w:r>
            <w:r w:rsidRPr="00115ED4">
              <w:rPr>
                <w:rFonts w:cs="宋体" w:hint="eastAsia"/>
                <w:color w:val="000000"/>
                <w:kern w:val="0"/>
                <w:sz w:val="15"/>
                <w:szCs w:val="15"/>
              </w:rPr>
              <w:br/>
              <w:t>RDPCM</w:t>
            </w:r>
            <w:r w:rsidRPr="00115ED4">
              <w:rPr>
                <w:kern w:val="0"/>
                <w:sz w:val="15"/>
                <w:szCs w:val="15"/>
                <w:vertAlign w:val="superscript"/>
              </w:rPr>
              <w:t>[8]</w:t>
            </w:r>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 xml:space="preserve">H.266 bypass </w:t>
            </w:r>
            <w:r w:rsidRPr="00115ED4">
              <w:rPr>
                <w:rFonts w:cs="宋体" w:hint="eastAsia"/>
                <w:color w:val="000000"/>
                <w:kern w:val="0"/>
                <w:sz w:val="15"/>
                <w:szCs w:val="15"/>
              </w:rPr>
              <w:br/>
            </w:r>
            <w:proofErr w:type="spellStart"/>
            <w:r w:rsidRPr="00115ED4">
              <w:rPr>
                <w:rFonts w:cs="宋体" w:hint="eastAsia"/>
                <w:color w:val="000000"/>
                <w:kern w:val="0"/>
                <w:sz w:val="15"/>
                <w:szCs w:val="15"/>
              </w:rPr>
              <w:t>TransQuant</w:t>
            </w:r>
            <w:proofErr w:type="spellEnd"/>
            <w:r w:rsidRPr="00115ED4">
              <w:rPr>
                <w:rFonts w:cs="宋体"/>
                <w:color w:val="000000"/>
                <w:kern w:val="0"/>
                <w:sz w:val="15"/>
                <w:szCs w:val="15"/>
              </w:rPr>
              <w:t>/%</w:t>
            </w:r>
          </w:p>
        </w:tc>
        <w:tc>
          <w:tcPr>
            <w:tcW w:w="0" w:type="auto"/>
            <w:tcBorders>
              <w:top w:val="nil"/>
              <w:left w:val="nil"/>
              <w:bottom w:val="single" w:sz="4" w:space="0" w:color="auto"/>
              <w:right w:val="nil"/>
            </w:tcBorders>
            <w:shd w:val="clear" w:color="auto" w:fill="auto"/>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H.266</w:t>
            </w:r>
            <w:r w:rsidRPr="00115ED4">
              <w:rPr>
                <w:rFonts w:cs="宋体" w:hint="eastAsia"/>
                <w:color w:val="000000"/>
                <w:kern w:val="0"/>
                <w:sz w:val="15"/>
                <w:szCs w:val="15"/>
              </w:rPr>
              <w:br/>
              <w:t>BDPCM</w:t>
            </w:r>
            <w:r w:rsidR="003E1312" w:rsidRPr="00115ED4">
              <w:rPr>
                <w:kern w:val="0"/>
                <w:sz w:val="15"/>
                <w:szCs w:val="15"/>
                <w:vertAlign w:val="superscript"/>
              </w:rPr>
              <w:t>[1]</w:t>
            </w:r>
            <w:r w:rsidRPr="00115ED4">
              <w:rPr>
                <w:rFonts w:cs="宋体"/>
                <w:color w:val="000000"/>
                <w:kern w:val="0"/>
                <w:sz w:val="15"/>
                <w:szCs w:val="15"/>
              </w:rPr>
              <w:t>/%</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PeopleOnStreet</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-11.10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-9.67</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-5.99</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A</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Traffic</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2560</w:t>
            </w:r>
            <w:r w:rsidRPr="00115ED4">
              <w:rPr>
                <w:rFonts w:cs="宋体" w:hint="eastAsia"/>
                <w:color w:val="000000"/>
                <w:kern w:val="0"/>
                <w:sz w:val="15"/>
                <w:szCs w:val="15"/>
              </w:rPr>
              <w:t>×</w:t>
            </w:r>
            <w:r w:rsidRPr="00115ED4">
              <w:rPr>
                <w:rFonts w:cs="宋体" w:hint="eastAsia"/>
                <w:color w:val="000000"/>
                <w:kern w:val="0"/>
                <w:sz w:val="15"/>
                <w:szCs w:val="15"/>
              </w:rPr>
              <w:t>1600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150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-10.10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-8.60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-3.77</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BasketballDrive</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-0.52</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BQTerrace</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-5.43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-1.15</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Cactus</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-2.92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-0.99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-2.14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-1.05</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Kimono</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-6.82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-5.96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-3.35</w:t>
            </w:r>
          </w:p>
        </w:tc>
      </w:tr>
      <w:tr w:rsidR="006973BE" w:rsidRPr="00115ED4" w:rsidTr="00BF109D">
        <w:trPr>
          <w:trHeight w:val="285"/>
          <w:jc w:val="center"/>
        </w:trPr>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B</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proofErr w:type="spellStart"/>
            <w:r w:rsidRPr="00115ED4">
              <w:rPr>
                <w:rFonts w:cs="宋体" w:hint="eastAsia"/>
                <w:color w:val="000000"/>
                <w:kern w:val="0"/>
                <w:sz w:val="15"/>
                <w:szCs w:val="15"/>
              </w:rPr>
              <w:t>ParkScene</w:t>
            </w:r>
            <w:proofErr w:type="spellEnd"/>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1920</w:t>
            </w:r>
            <w:r w:rsidRPr="00115ED4">
              <w:rPr>
                <w:rFonts w:cs="宋体" w:hint="eastAsia"/>
                <w:color w:val="000000"/>
                <w:kern w:val="0"/>
                <w:sz w:val="15"/>
                <w:szCs w:val="15"/>
              </w:rPr>
              <w:t>×</w:t>
            </w:r>
            <w:r w:rsidRPr="00115ED4">
              <w:rPr>
                <w:rFonts w:cs="宋体" w:hint="eastAsia"/>
                <w:color w:val="000000"/>
                <w:kern w:val="0"/>
                <w:sz w:val="15"/>
                <w:szCs w:val="15"/>
              </w:rPr>
              <w:t>1080</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-5.85</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-2.26</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-4.87</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-2.58</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BasketballDrill</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-1.22</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BQMall</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-0.86</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PartyScene</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-0.69</w:t>
            </w:r>
          </w:p>
        </w:tc>
      </w:tr>
      <w:tr w:rsidR="006973BE" w:rsidRPr="00115ED4" w:rsidTr="00BF109D">
        <w:trPr>
          <w:trHeight w:val="285"/>
          <w:jc w:val="center"/>
        </w:trPr>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C</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proofErr w:type="spellStart"/>
            <w:r w:rsidRPr="00115ED4">
              <w:rPr>
                <w:rFonts w:cs="宋体" w:hint="eastAsia"/>
                <w:color w:val="000000"/>
                <w:kern w:val="0"/>
                <w:sz w:val="15"/>
                <w:szCs w:val="15"/>
              </w:rPr>
              <w:t>RaceHorsesC</w:t>
            </w:r>
            <w:proofErr w:type="spellEnd"/>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-7.03</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-2.64</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rsidR="006973BE" w:rsidRPr="00115ED4" w:rsidRDefault="006973BE" w:rsidP="006973BE">
            <w:pPr>
              <w:widowControl/>
              <w:jc w:val="center"/>
              <w:rPr>
                <w:rFonts w:cs="宋体"/>
                <w:color w:val="000000"/>
                <w:kern w:val="0"/>
                <w:sz w:val="15"/>
                <w:szCs w:val="15"/>
              </w:rPr>
            </w:pPr>
            <w:r w:rsidRPr="00115ED4">
              <w:rPr>
                <w:rFonts w:cs="宋体" w:hint="eastAsia"/>
                <w:color w:val="000000"/>
                <w:kern w:val="0"/>
                <w:sz w:val="15"/>
                <w:szCs w:val="15"/>
              </w:rPr>
              <w:t>-3.25</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BasketballPass</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-7.71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-2.69</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BlowingBubbles</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-1.93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-3.15</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-0.75</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BQSquare</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-3.10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-0.48</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-0.56</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D</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RaceHorses</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416</w:t>
            </w:r>
            <w:r w:rsidRPr="00115ED4">
              <w:rPr>
                <w:rFonts w:cs="宋体" w:hint="eastAsia"/>
                <w:color w:val="000000"/>
                <w:kern w:val="0"/>
                <w:sz w:val="15"/>
                <w:szCs w:val="15"/>
              </w:rPr>
              <w:t>×</w:t>
            </w:r>
            <w:r w:rsidRPr="00115ED4">
              <w:rPr>
                <w:rFonts w:cs="宋体" w:hint="eastAsia"/>
                <w:color w:val="000000"/>
                <w:kern w:val="0"/>
                <w:sz w:val="15"/>
                <w:szCs w:val="15"/>
              </w:rPr>
              <w:t>240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-8.29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-3.58</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FourPeople</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-9.23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-7.92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-3.97</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Johnny</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-6.99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-2.58</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-6.13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KristenAndSara</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-7.35</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-6.40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-2.82</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-9.93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-3.30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-8.56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-3.65</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E</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-3.60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-7.64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-3.80</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lastRenderedPageBreak/>
              <w:t>E</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Vidyo4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-8.92</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-2.65</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-3.04</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BasketballDrillText</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832</w:t>
            </w:r>
            <w:r w:rsidRPr="00115ED4">
              <w:rPr>
                <w:rFonts w:cs="宋体" w:hint="eastAsia"/>
                <w:color w:val="000000"/>
                <w:kern w:val="0"/>
                <w:sz w:val="15"/>
                <w:szCs w:val="15"/>
              </w:rPr>
              <w:t>×</w:t>
            </w:r>
            <w:r w:rsidRPr="00115ED4">
              <w:rPr>
                <w:rFonts w:cs="宋体" w:hint="eastAsia"/>
                <w:color w:val="000000"/>
                <w:kern w:val="0"/>
                <w:sz w:val="15"/>
                <w:szCs w:val="15"/>
              </w:rPr>
              <w:t>480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-1.19</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-2.21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-1.17</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ChinaSpeed</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1024</w:t>
            </w:r>
            <w:r w:rsidRPr="00115ED4">
              <w:rPr>
                <w:rFonts w:cs="宋体" w:hint="eastAsia"/>
                <w:color w:val="000000"/>
                <w:kern w:val="0"/>
                <w:sz w:val="15"/>
                <w:szCs w:val="15"/>
              </w:rPr>
              <w:t>×</w:t>
            </w:r>
            <w:r w:rsidRPr="00115ED4">
              <w:rPr>
                <w:rFonts w:cs="宋体" w:hint="eastAsia"/>
                <w:color w:val="000000"/>
                <w:kern w:val="0"/>
                <w:sz w:val="15"/>
                <w:szCs w:val="15"/>
              </w:rPr>
              <w:t>768</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-9.13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-1.35</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-7.86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-1.47</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SlideEditing</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300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-7.33</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-0.51</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-0.80</w:t>
            </w:r>
          </w:p>
        </w:tc>
      </w:tr>
      <w:tr w:rsidR="008A7581" w:rsidRPr="00115ED4" w:rsidTr="00BF109D">
        <w:trPr>
          <w:trHeight w:val="285"/>
          <w:jc w:val="center"/>
        </w:trPr>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F</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proofErr w:type="spellStart"/>
            <w:r w:rsidRPr="00115ED4">
              <w:rPr>
                <w:rFonts w:cs="宋体" w:hint="eastAsia"/>
                <w:color w:val="000000"/>
                <w:kern w:val="0"/>
                <w:sz w:val="15"/>
                <w:szCs w:val="15"/>
              </w:rPr>
              <w:t>SlideShow</w:t>
            </w:r>
            <w:proofErr w:type="spellEnd"/>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1280</w:t>
            </w:r>
            <w:r w:rsidRPr="00115ED4">
              <w:rPr>
                <w:rFonts w:cs="宋体" w:hint="eastAsia"/>
                <w:color w:val="000000"/>
                <w:kern w:val="0"/>
                <w:sz w:val="15"/>
                <w:szCs w:val="15"/>
              </w:rPr>
              <w:t>×</w:t>
            </w:r>
            <w:r w:rsidRPr="00115ED4">
              <w:rPr>
                <w:rFonts w:cs="宋体" w:hint="eastAsia"/>
                <w:color w:val="000000"/>
                <w:kern w:val="0"/>
                <w:sz w:val="15"/>
                <w:szCs w:val="15"/>
              </w:rPr>
              <w:t>720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500</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-18.45</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-5.16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-17.36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color w:val="000000"/>
                <w:kern w:val="0"/>
                <w:sz w:val="15"/>
                <w:szCs w:val="15"/>
              </w:rPr>
            </w:pPr>
            <w:r w:rsidRPr="00115ED4">
              <w:rPr>
                <w:rFonts w:cs="宋体" w:hint="eastAsia"/>
                <w:color w:val="000000"/>
                <w:kern w:val="0"/>
                <w:sz w:val="15"/>
                <w:szCs w:val="15"/>
              </w:rPr>
              <w:t>-6.73</w:t>
            </w:r>
          </w:p>
        </w:tc>
      </w:tr>
      <w:tr w:rsidR="008A7581" w:rsidRPr="00115ED4" w:rsidTr="00BF109D">
        <w:trPr>
          <w:trHeight w:val="285"/>
          <w:jc w:val="center"/>
        </w:trPr>
        <w:tc>
          <w:tcPr>
            <w:tcW w:w="0" w:type="auto"/>
            <w:gridSpan w:val="2"/>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平均码率优化</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-7.04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-2.26</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-5.98</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-2.50</w:t>
            </w:r>
          </w:p>
        </w:tc>
      </w:tr>
      <w:tr w:rsidR="008A7581" w:rsidRPr="00115ED4" w:rsidTr="00BF109D">
        <w:trPr>
          <w:trHeight w:val="285"/>
          <w:jc w:val="center"/>
        </w:trPr>
        <w:tc>
          <w:tcPr>
            <w:tcW w:w="0" w:type="auto"/>
            <w:gridSpan w:val="2"/>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编码时间</w:t>
            </w:r>
          </w:p>
        </w:tc>
        <w:tc>
          <w:tcPr>
            <w:tcW w:w="0" w:type="auto"/>
            <w:tcBorders>
              <w:top w:val="nil"/>
              <w:left w:val="nil"/>
              <w:bottom w:val="nil"/>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nil"/>
              <w:right w:val="nil"/>
            </w:tcBorders>
            <w:shd w:val="clear" w:color="auto" w:fill="auto"/>
            <w:noWrap/>
            <w:vAlign w:val="bottom"/>
            <w:hideMark/>
          </w:tcPr>
          <w:p w:rsidR="008A7581" w:rsidRPr="00115ED4" w:rsidRDefault="008A7581" w:rsidP="00BF109D">
            <w:pPr>
              <w:widowControl/>
              <w:jc w:val="center"/>
              <w:rPr>
                <w:kern w:val="0"/>
                <w:sz w:val="15"/>
                <w:szCs w:val="15"/>
              </w:rPr>
            </w:pPr>
          </w:p>
        </w:tc>
        <w:tc>
          <w:tcPr>
            <w:tcW w:w="0" w:type="auto"/>
            <w:tcBorders>
              <w:top w:val="nil"/>
              <w:left w:val="nil"/>
              <w:bottom w:val="nil"/>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104</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107</w:t>
            </w:r>
          </w:p>
        </w:tc>
        <w:tc>
          <w:tcPr>
            <w:tcW w:w="0" w:type="auto"/>
            <w:tcBorders>
              <w:top w:val="nil"/>
              <w:left w:val="nil"/>
              <w:bottom w:val="nil"/>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117</w:t>
            </w:r>
          </w:p>
        </w:tc>
        <w:tc>
          <w:tcPr>
            <w:tcW w:w="0" w:type="auto"/>
            <w:tcBorders>
              <w:top w:val="nil"/>
              <w:left w:val="nil"/>
              <w:bottom w:val="nil"/>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111</w:t>
            </w:r>
          </w:p>
        </w:tc>
      </w:tr>
      <w:tr w:rsidR="008A7581" w:rsidRPr="00115ED4"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解码时间</w:t>
            </w:r>
          </w:p>
        </w:tc>
        <w:tc>
          <w:tcPr>
            <w:tcW w:w="0" w:type="auto"/>
            <w:tcBorders>
              <w:top w:val="nil"/>
              <w:left w:val="nil"/>
              <w:bottom w:val="single" w:sz="8" w:space="0" w:color="auto"/>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p>
        </w:tc>
        <w:tc>
          <w:tcPr>
            <w:tcW w:w="0" w:type="auto"/>
            <w:tcBorders>
              <w:top w:val="nil"/>
              <w:left w:val="nil"/>
              <w:bottom w:val="single" w:sz="8" w:space="0" w:color="auto"/>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95</w:t>
            </w:r>
          </w:p>
        </w:tc>
        <w:tc>
          <w:tcPr>
            <w:tcW w:w="0" w:type="auto"/>
            <w:tcBorders>
              <w:top w:val="nil"/>
              <w:left w:val="nil"/>
              <w:bottom w:val="single" w:sz="8" w:space="0" w:color="auto"/>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98</w:t>
            </w:r>
          </w:p>
        </w:tc>
        <w:tc>
          <w:tcPr>
            <w:tcW w:w="0" w:type="auto"/>
            <w:tcBorders>
              <w:top w:val="nil"/>
              <w:left w:val="nil"/>
              <w:bottom w:val="single" w:sz="8" w:space="0" w:color="auto"/>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83</w:t>
            </w:r>
          </w:p>
        </w:tc>
        <w:tc>
          <w:tcPr>
            <w:tcW w:w="0" w:type="auto"/>
            <w:tcBorders>
              <w:top w:val="nil"/>
              <w:left w:val="nil"/>
              <w:bottom w:val="single" w:sz="8" w:space="0" w:color="auto"/>
              <w:right w:val="nil"/>
            </w:tcBorders>
            <w:shd w:val="clear" w:color="auto" w:fill="auto"/>
            <w:noWrap/>
            <w:vAlign w:val="bottom"/>
            <w:hideMark/>
          </w:tcPr>
          <w:p w:rsidR="008A7581" w:rsidRPr="00115ED4" w:rsidRDefault="008A7581" w:rsidP="00BF109D">
            <w:pPr>
              <w:widowControl/>
              <w:jc w:val="center"/>
              <w:rPr>
                <w:rFonts w:cs="宋体"/>
                <w:b/>
                <w:bCs/>
                <w:color w:val="000000"/>
                <w:kern w:val="0"/>
                <w:sz w:val="15"/>
                <w:szCs w:val="15"/>
              </w:rPr>
            </w:pPr>
            <w:r w:rsidRPr="00115ED4">
              <w:rPr>
                <w:rFonts w:cs="宋体" w:hint="eastAsia"/>
                <w:b/>
                <w:bCs/>
                <w:color w:val="000000"/>
                <w:kern w:val="0"/>
                <w:sz w:val="15"/>
                <w:szCs w:val="15"/>
              </w:rPr>
              <w:t>93</w:t>
            </w:r>
          </w:p>
        </w:tc>
      </w:tr>
    </w:tbl>
    <w:p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rsidR="004F3F93" w:rsidRPr="000052B3" w:rsidRDefault="00446F32" w:rsidP="00D125C3">
      <w:pPr>
        <w:ind w:firstLineChars="200" w:firstLine="420"/>
      </w:pPr>
      <w:r w:rsidRPr="000052B3">
        <w:rPr>
          <w:rFonts w:hint="eastAsia"/>
        </w:rPr>
        <w:t>此外，为了证明</w:t>
      </w:r>
      <w:r w:rsidRPr="000052B3">
        <w:rPr>
          <w:rFonts w:hint="eastAsia"/>
        </w:rPr>
        <w:t>R</w:t>
      </w:r>
      <w:r w:rsidRPr="000052B3">
        <w:t>-MED</w:t>
      </w:r>
      <w:r w:rsidRPr="000052B3">
        <w:rPr>
          <w:rFonts w:hint="eastAsia"/>
        </w:rPr>
        <w:t>算法</w:t>
      </w:r>
      <w:r w:rsidR="00AC5112" w:rsidRPr="000052B3">
        <w:rPr>
          <w:rFonts w:hint="eastAsia"/>
        </w:rPr>
        <w:t>性能良好，在表</w:t>
      </w:r>
      <w:r w:rsidR="00AC5112" w:rsidRPr="000052B3">
        <w:rPr>
          <w:rFonts w:hint="eastAsia"/>
        </w:rPr>
        <w:t>3</w:t>
      </w:r>
      <w:r w:rsidR="00AC5112" w:rsidRPr="000052B3">
        <w:rPr>
          <w:rFonts w:hint="eastAsia"/>
        </w:rPr>
        <w:t>中给出了近年多种针对</w:t>
      </w:r>
      <w:r w:rsidR="00EE1C29" w:rsidRPr="000052B3">
        <w:rPr>
          <w:rFonts w:hint="eastAsia"/>
        </w:rPr>
        <w:t>H</w:t>
      </w:r>
      <w:r w:rsidR="00EE1C29" w:rsidRPr="000052B3">
        <w:t>.265</w:t>
      </w:r>
      <w:proofErr w:type="gramStart"/>
      <w:r w:rsidR="00AC5112" w:rsidRPr="000052B3">
        <w:rPr>
          <w:rFonts w:hint="eastAsia"/>
        </w:rPr>
        <w:t>无损帧内编码</w:t>
      </w:r>
      <w:proofErr w:type="gramEnd"/>
      <w:r w:rsidR="00AC5112" w:rsidRPr="000052B3">
        <w:rPr>
          <w:rFonts w:hint="eastAsia"/>
        </w:rPr>
        <w:t>的优化算法与</w:t>
      </w:r>
      <w:r w:rsidR="00AC5112" w:rsidRPr="000052B3">
        <w:rPr>
          <w:rFonts w:hint="eastAsia"/>
        </w:rPr>
        <w:t>R</w:t>
      </w:r>
      <w:r w:rsidR="00AC5112" w:rsidRPr="000052B3">
        <w:t>-MED</w:t>
      </w:r>
      <w:r w:rsidR="00AC5112" w:rsidRPr="000052B3">
        <w:rPr>
          <w:rFonts w:hint="eastAsia"/>
        </w:rPr>
        <w:t>算法的性能</w:t>
      </w:r>
      <w:r w:rsidR="006766C4" w:rsidRPr="000052B3">
        <w:rPr>
          <w:rFonts w:hint="eastAsia"/>
        </w:rPr>
        <w:t>比较。表中数据指对比</w:t>
      </w:r>
      <w:r w:rsidR="006766C4" w:rsidRPr="000052B3">
        <w:rPr>
          <w:rFonts w:hint="eastAsia"/>
        </w:rPr>
        <w:t>H</w:t>
      </w:r>
      <w:r w:rsidR="006766C4" w:rsidRPr="000052B3">
        <w:t>.265</w:t>
      </w:r>
      <w:r w:rsidR="006766C4" w:rsidRPr="000052B3">
        <w:rPr>
          <w:rFonts w:hint="eastAsia"/>
        </w:rPr>
        <w:t>跳过变换量化方案的优化程度</w:t>
      </w:r>
      <w:r w:rsidR="00AC5112" w:rsidRPr="000052B3">
        <w:rPr>
          <w:rFonts w:hint="eastAsia"/>
        </w:rPr>
        <w:t>。由于大部分文献</w:t>
      </w:r>
      <w:r w:rsidR="00EE1C29" w:rsidRPr="000052B3">
        <w:rPr>
          <w:rFonts w:hint="eastAsia"/>
        </w:rPr>
        <w:t>并未给出完整的</w:t>
      </w:r>
      <w:r w:rsidR="00AC5112" w:rsidRPr="000052B3">
        <w:rPr>
          <w:rFonts w:hint="eastAsia"/>
        </w:rPr>
        <w:t>测试序列的实验数据，因此仅能对比下表中所示的</w:t>
      </w:r>
      <w:r w:rsidR="004F3F93" w:rsidRPr="000052B3">
        <w:t>5</w:t>
      </w:r>
      <w:r w:rsidR="00AC5112" w:rsidRPr="000052B3">
        <w:rPr>
          <w:rFonts w:hint="eastAsia"/>
        </w:rPr>
        <w:t>个测试序列</w:t>
      </w:r>
      <w:r w:rsidR="00EE1C29" w:rsidRPr="000052B3">
        <w:rPr>
          <w:rFonts w:hint="eastAsia"/>
        </w:rPr>
        <w:t>的性能</w:t>
      </w:r>
      <w:r w:rsidR="00AC5112" w:rsidRPr="000052B3">
        <w:rPr>
          <w:rFonts w:hint="eastAsia"/>
        </w:rPr>
        <w:t>：</w:t>
      </w:r>
    </w:p>
    <w:p w:rsidR="004F3F93" w:rsidRPr="00115ED4" w:rsidRDefault="004F3F93" w:rsidP="004F3F93">
      <w:pPr>
        <w:ind w:firstLineChars="200" w:firstLine="360"/>
        <w:jc w:val="center"/>
        <w:rPr>
          <w:rFonts w:eastAsia="黑体"/>
          <w:sz w:val="18"/>
          <w:szCs w:val="18"/>
        </w:rPr>
      </w:pPr>
      <w:bookmarkStart w:id="120" w:name="_Ref70376765"/>
      <w:r w:rsidRPr="00115ED4">
        <w:rPr>
          <w:rFonts w:eastAsia="黑体" w:hint="eastAsia"/>
          <w:sz w:val="18"/>
          <w:szCs w:val="18"/>
        </w:rPr>
        <w:t>表</w:t>
      </w:r>
      <w:r w:rsidRPr="00115ED4">
        <w:rPr>
          <w:rFonts w:eastAsia="黑体" w:hint="eastAsia"/>
          <w:sz w:val="18"/>
          <w:szCs w:val="18"/>
        </w:rPr>
        <w:t xml:space="preserve"> </w:t>
      </w:r>
      <w:r w:rsidR="002C2004" w:rsidRPr="00115ED4">
        <w:rPr>
          <w:rFonts w:eastAsia="黑体"/>
          <w:sz w:val="18"/>
          <w:szCs w:val="18"/>
        </w:rPr>
        <w:fldChar w:fldCharType="begin"/>
      </w:r>
      <w:r w:rsidRPr="00115ED4">
        <w:rPr>
          <w:rFonts w:eastAsia="黑体"/>
          <w:sz w:val="18"/>
          <w:szCs w:val="18"/>
        </w:rPr>
        <w:instrText xml:space="preserve"> </w:instrText>
      </w:r>
      <w:r w:rsidRPr="00115ED4">
        <w:rPr>
          <w:rFonts w:eastAsia="黑体" w:hint="eastAsia"/>
          <w:sz w:val="18"/>
          <w:szCs w:val="18"/>
        </w:rPr>
        <w:instrText xml:space="preserve">SEQ </w:instrText>
      </w:r>
      <w:r w:rsidRPr="00115ED4">
        <w:rPr>
          <w:rFonts w:eastAsia="黑体" w:hint="eastAsia"/>
          <w:sz w:val="18"/>
          <w:szCs w:val="18"/>
        </w:rPr>
        <w:instrText>表</w:instrText>
      </w:r>
      <w:r w:rsidRPr="00115ED4">
        <w:rPr>
          <w:rFonts w:eastAsia="黑体" w:hint="eastAsia"/>
          <w:sz w:val="18"/>
          <w:szCs w:val="18"/>
        </w:rPr>
        <w:instrText xml:space="preserve"> \* ARABIC</w:instrText>
      </w:r>
      <w:r w:rsidRPr="00115ED4">
        <w:rPr>
          <w:rFonts w:eastAsia="黑体"/>
          <w:sz w:val="18"/>
          <w:szCs w:val="18"/>
        </w:rPr>
        <w:instrText xml:space="preserve"> </w:instrText>
      </w:r>
      <w:r w:rsidR="002C2004" w:rsidRPr="00115ED4">
        <w:rPr>
          <w:rFonts w:eastAsia="黑体"/>
          <w:sz w:val="18"/>
          <w:szCs w:val="18"/>
        </w:rPr>
        <w:fldChar w:fldCharType="separate"/>
      </w:r>
      <w:r w:rsidR="00EB3F33">
        <w:rPr>
          <w:rFonts w:eastAsia="黑体"/>
          <w:noProof/>
          <w:sz w:val="18"/>
          <w:szCs w:val="18"/>
        </w:rPr>
        <w:t>3</w:t>
      </w:r>
      <w:r w:rsidR="002C2004" w:rsidRPr="00115ED4">
        <w:rPr>
          <w:rFonts w:eastAsia="黑体"/>
          <w:sz w:val="18"/>
          <w:szCs w:val="18"/>
        </w:rPr>
        <w:fldChar w:fldCharType="end"/>
      </w:r>
      <w:bookmarkEnd w:id="120"/>
      <w:r w:rsidRPr="00115ED4">
        <w:rPr>
          <w:rFonts w:eastAsia="黑体"/>
          <w:sz w:val="18"/>
          <w:szCs w:val="18"/>
        </w:rPr>
        <w:t xml:space="preserve"> R-MED</w:t>
      </w:r>
      <w:r w:rsidRPr="00115ED4">
        <w:rPr>
          <w:rFonts w:eastAsia="黑体" w:hint="eastAsia"/>
          <w:sz w:val="18"/>
          <w:szCs w:val="18"/>
        </w:rPr>
        <w:t>与其他算法的性能</w:t>
      </w:r>
      <w:r w:rsidR="006766C4" w:rsidRPr="00115ED4">
        <w:rPr>
          <w:rFonts w:eastAsia="黑体" w:hint="eastAsia"/>
          <w:sz w:val="18"/>
          <w:szCs w:val="18"/>
        </w:rPr>
        <w:t>比较（</w:t>
      </w:r>
      <w:bookmarkStart w:id="121" w:name="OLE_LINK32"/>
      <w:r w:rsidR="006766C4" w:rsidRPr="00115ED4">
        <w:rPr>
          <w:rFonts w:eastAsia="黑体" w:hint="eastAsia"/>
          <w:sz w:val="18"/>
          <w:szCs w:val="18"/>
        </w:rPr>
        <w:t>对比</w:t>
      </w:r>
      <w:bookmarkEnd w:id="121"/>
      <w:r w:rsidR="006766C4" w:rsidRPr="00115ED4">
        <w:rPr>
          <w:rFonts w:eastAsia="黑体" w:hint="eastAsia"/>
          <w:sz w:val="18"/>
          <w:szCs w:val="18"/>
        </w:rPr>
        <w:t>H</w:t>
      </w:r>
      <w:r w:rsidR="006766C4" w:rsidRPr="00115ED4">
        <w:rPr>
          <w:rFonts w:eastAsia="黑体"/>
          <w:sz w:val="18"/>
          <w:szCs w:val="18"/>
        </w:rPr>
        <w:t>.265</w:t>
      </w:r>
      <w:r w:rsidR="006766C4" w:rsidRPr="00115ED4">
        <w:rPr>
          <w:rFonts w:eastAsia="黑体" w:hint="eastAsia"/>
          <w:sz w:val="18"/>
          <w:szCs w:val="18"/>
        </w:rPr>
        <w:t>）</w:t>
      </w:r>
    </w:p>
    <w:p w:rsidR="004F3F93" w:rsidRPr="00115ED4" w:rsidRDefault="004F3F93" w:rsidP="004F3F93">
      <w:pPr>
        <w:jc w:val="center"/>
        <w:rPr>
          <w:rFonts w:eastAsia="黑体"/>
          <w:sz w:val="18"/>
          <w:szCs w:val="18"/>
        </w:rPr>
      </w:pPr>
      <w:r w:rsidRPr="00115ED4">
        <w:rPr>
          <w:rFonts w:hint="eastAsia"/>
          <w:noProof/>
          <w:sz w:val="18"/>
          <w:szCs w:val="18"/>
        </w:rPr>
        <w:t>Tab.</w:t>
      </w:r>
      <w:r w:rsidRPr="00115ED4">
        <w:rPr>
          <w:noProof/>
          <w:sz w:val="18"/>
          <w:szCs w:val="18"/>
        </w:rPr>
        <w:t xml:space="preserve">3 </w:t>
      </w:r>
      <w:r w:rsidRPr="00115ED4">
        <w:rPr>
          <w:rFonts w:hint="eastAsia"/>
          <w:noProof/>
          <w:sz w:val="18"/>
          <w:szCs w:val="18"/>
        </w:rPr>
        <w:t>Performance</w:t>
      </w:r>
      <w:r w:rsidRPr="00115ED4">
        <w:rPr>
          <w:noProof/>
          <w:sz w:val="18"/>
          <w:szCs w:val="18"/>
        </w:rPr>
        <w:t xml:space="preserve"> </w:t>
      </w:r>
      <w:r w:rsidRPr="00115ED4">
        <w:rPr>
          <w:rFonts w:hint="eastAsia"/>
          <w:noProof/>
          <w:sz w:val="18"/>
          <w:szCs w:val="18"/>
        </w:rPr>
        <w:t>comparison</w:t>
      </w:r>
      <w:r w:rsidRPr="00115ED4">
        <w:rPr>
          <w:noProof/>
          <w:sz w:val="18"/>
          <w:szCs w:val="18"/>
        </w:rPr>
        <w:t xml:space="preserve"> </w:t>
      </w:r>
      <w:r w:rsidRPr="00115ED4">
        <w:rPr>
          <w:rFonts w:hint="eastAsia"/>
          <w:noProof/>
          <w:sz w:val="18"/>
          <w:szCs w:val="18"/>
        </w:rPr>
        <w:t>between</w:t>
      </w:r>
      <w:r w:rsidRPr="00115ED4">
        <w:rPr>
          <w:noProof/>
          <w:sz w:val="18"/>
          <w:szCs w:val="18"/>
        </w:rPr>
        <w:t xml:space="preserve"> R-MED </w:t>
      </w:r>
      <w:r w:rsidRPr="00115ED4">
        <w:rPr>
          <w:rFonts w:hint="eastAsia"/>
          <w:noProof/>
          <w:sz w:val="18"/>
          <w:szCs w:val="18"/>
        </w:rPr>
        <w:t>and</w:t>
      </w:r>
      <w:r w:rsidRPr="00115ED4">
        <w:rPr>
          <w:noProof/>
          <w:sz w:val="18"/>
          <w:szCs w:val="18"/>
        </w:rPr>
        <w:t xml:space="preserve"> </w:t>
      </w:r>
      <w:r w:rsidRPr="00115ED4">
        <w:rPr>
          <w:rFonts w:hint="eastAsia"/>
          <w:noProof/>
          <w:sz w:val="18"/>
          <w:szCs w:val="18"/>
        </w:rPr>
        <w:t>other</w:t>
      </w:r>
      <w:r w:rsidRPr="00115ED4">
        <w:rPr>
          <w:noProof/>
          <w:sz w:val="18"/>
          <w:szCs w:val="18"/>
        </w:rPr>
        <w:t xml:space="preserve"> </w:t>
      </w:r>
      <w:r w:rsidRPr="00115ED4">
        <w:rPr>
          <w:rFonts w:hint="eastAsia"/>
          <w:noProof/>
          <w:sz w:val="18"/>
          <w:szCs w:val="18"/>
        </w:rPr>
        <w:t>algorithms</w:t>
      </w:r>
      <w:r w:rsidR="006766C4" w:rsidRPr="00115ED4">
        <w:rPr>
          <w:noProof/>
          <w:sz w:val="18"/>
          <w:szCs w:val="18"/>
        </w:rPr>
        <w:t xml:space="preserve"> (</w:t>
      </w:r>
      <w:del w:id="122" w:author="作者">
        <w:r w:rsidR="006766C4" w:rsidRPr="00115ED4" w:rsidDel="008160F2">
          <w:rPr>
            <w:noProof/>
            <w:sz w:val="18"/>
            <w:szCs w:val="18"/>
          </w:rPr>
          <w:delText xml:space="preserve">vs </w:delText>
        </w:r>
      </w:del>
      <w:ins w:id="123" w:author="作者">
        <w:r w:rsidR="008160F2">
          <w:rPr>
            <w:rFonts w:hint="eastAsia"/>
            <w:noProof/>
            <w:sz w:val="18"/>
            <w:szCs w:val="18"/>
          </w:rPr>
          <w:t>versus</w:t>
        </w:r>
        <w:r w:rsidR="008160F2" w:rsidRPr="00115ED4">
          <w:rPr>
            <w:noProof/>
            <w:sz w:val="18"/>
            <w:szCs w:val="18"/>
          </w:rPr>
          <w:t xml:space="preserve"> </w:t>
        </w:r>
      </w:ins>
      <w:r w:rsidR="006766C4" w:rsidRPr="00115ED4">
        <w:rPr>
          <w:noProof/>
          <w:sz w:val="18"/>
          <w:szCs w:val="18"/>
        </w:rPr>
        <w:t>H.265)</w:t>
      </w:r>
    </w:p>
    <w:tbl>
      <w:tblPr>
        <w:tblW w:w="0" w:type="auto"/>
        <w:jc w:val="center"/>
        <w:tblLook w:val="04A0" w:firstRow="1" w:lastRow="0" w:firstColumn="1" w:lastColumn="0" w:noHBand="0" w:noVBand="1"/>
      </w:tblPr>
      <w:tblGrid>
        <w:gridCol w:w="516"/>
        <w:gridCol w:w="1408"/>
        <w:gridCol w:w="1041"/>
        <w:gridCol w:w="775"/>
        <w:gridCol w:w="900"/>
        <w:gridCol w:w="968"/>
        <w:gridCol w:w="826"/>
        <w:gridCol w:w="866"/>
      </w:tblGrid>
      <w:tr w:rsidR="000052B3" w:rsidRPr="00115ED4" w:rsidTr="00FE6208">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序列</w:t>
            </w:r>
            <w:r w:rsidRPr="00115ED4">
              <w:rPr>
                <w:rFonts w:cs="宋体" w:hint="eastAsia"/>
                <w:kern w:val="0"/>
                <w:sz w:val="15"/>
                <w:szCs w:val="15"/>
              </w:rPr>
              <w:br/>
            </w:r>
            <w:r w:rsidRPr="00115ED4">
              <w:rPr>
                <w:rFonts w:cs="宋体" w:hint="eastAsia"/>
                <w:kern w:val="0"/>
                <w:sz w:val="15"/>
                <w:szCs w:val="15"/>
              </w:rPr>
              <w:t>类别</w:t>
            </w:r>
          </w:p>
        </w:tc>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序列</w:t>
            </w:r>
          </w:p>
        </w:tc>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SAP-HV</w:t>
            </w:r>
            <w:r w:rsidR="007925B3" w:rsidRPr="00115ED4">
              <w:rPr>
                <w:kern w:val="0"/>
                <w:sz w:val="15"/>
                <w:szCs w:val="15"/>
                <w:vertAlign w:val="superscript"/>
              </w:rPr>
              <w:t>[7]</w:t>
            </w:r>
            <w:r w:rsidR="0047002F" w:rsidRPr="00115ED4">
              <w:rPr>
                <w:rFonts w:cs="宋体" w:hint="eastAsia"/>
                <w:kern w:val="0"/>
                <w:sz w:val="15"/>
                <w:szCs w:val="15"/>
              </w:rPr>
              <w:t>/</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SAP</w:t>
            </w:r>
            <w:r w:rsidR="005A2E23" w:rsidRPr="00115ED4">
              <w:rPr>
                <w:kern w:val="0"/>
                <w:sz w:val="15"/>
                <w:szCs w:val="15"/>
                <w:vertAlign w:val="superscript"/>
              </w:rPr>
              <w:t>[9]</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SAP1</w:t>
            </w:r>
            <w:r w:rsidR="005A2E23" w:rsidRPr="00115ED4">
              <w:rPr>
                <w:kern w:val="0"/>
                <w:sz w:val="15"/>
                <w:szCs w:val="15"/>
                <w:vertAlign w:val="superscript"/>
              </w:rPr>
              <w:t>[10]</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SAP+SWP2</w:t>
            </w:r>
          </w:p>
          <w:p w:rsidR="004F3F93" w:rsidRPr="00115ED4" w:rsidRDefault="004F3F93" w:rsidP="00FE6208">
            <w:pPr>
              <w:widowControl/>
              <w:jc w:val="center"/>
              <w:rPr>
                <w:rFonts w:cs="宋体"/>
                <w:kern w:val="0"/>
                <w:sz w:val="15"/>
                <w:szCs w:val="15"/>
              </w:rPr>
            </w:pPr>
            <w:r w:rsidRPr="00115ED4">
              <w:rPr>
                <w:rFonts w:cs="宋体" w:hint="eastAsia"/>
                <w:kern w:val="0"/>
                <w:sz w:val="15"/>
                <w:szCs w:val="15"/>
              </w:rPr>
              <w:t>+DTM</w:t>
            </w:r>
            <w:r w:rsidR="005A2E23" w:rsidRPr="00115ED4">
              <w:rPr>
                <w:kern w:val="0"/>
                <w:sz w:val="15"/>
                <w:szCs w:val="15"/>
                <w:vertAlign w:val="superscript"/>
              </w:rPr>
              <w:t>[11]</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RDPCM+</w:t>
            </w:r>
          </w:p>
          <w:p w:rsidR="004F3F93" w:rsidRPr="00115ED4" w:rsidRDefault="004F3F93" w:rsidP="00FE6208">
            <w:pPr>
              <w:widowControl/>
              <w:jc w:val="center"/>
              <w:rPr>
                <w:rFonts w:cs="宋体"/>
                <w:kern w:val="0"/>
                <w:sz w:val="15"/>
                <w:szCs w:val="15"/>
              </w:rPr>
            </w:pPr>
            <w:proofErr w:type="spellStart"/>
            <w:r w:rsidRPr="00115ED4">
              <w:rPr>
                <w:rFonts w:cs="宋体" w:hint="eastAsia"/>
                <w:kern w:val="0"/>
                <w:sz w:val="15"/>
                <w:szCs w:val="15"/>
              </w:rPr>
              <w:t>pwm</w:t>
            </w:r>
            <w:proofErr w:type="spellEnd"/>
            <w:r w:rsidR="002C567F" w:rsidRPr="00115ED4">
              <w:rPr>
                <w:kern w:val="0"/>
                <w:sz w:val="15"/>
                <w:szCs w:val="15"/>
                <w:vertAlign w:val="superscript"/>
              </w:rPr>
              <w:t>[7]</w:t>
            </w:r>
            <w:r w:rsidR="0047002F" w:rsidRPr="00115ED4">
              <w:rPr>
                <w:rFonts w:cs="宋体"/>
                <w:kern w:val="0"/>
                <w:sz w:val="15"/>
                <w:szCs w:val="15"/>
              </w:rPr>
              <w:t>/%</w:t>
            </w:r>
          </w:p>
        </w:tc>
        <w:tc>
          <w:tcPr>
            <w:tcW w:w="0" w:type="auto"/>
            <w:tcBorders>
              <w:top w:val="single" w:sz="4" w:space="0" w:color="auto"/>
              <w:left w:val="nil"/>
              <w:bottom w:val="single" w:sz="4" w:space="0" w:color="auto"/>
              <w:right w:val="nil"/>
            </w:tcBorders>
            <w:shd w:val="clear" w:color="auto" w:fill="auto"/>
            <w:noWrap/>
            <w:vAlign w:val="center"/>
            <w:hideMark/>
          </w:tcPr>
          <w:p w:rsidR="002C567F" w:rsidRPr="00115ED4" w:rsidRDefault="002C567F" w:rsidP="00FE6208">
            <w:pPr>
              <w:widowControl/>
              <w:jc w:val="center"/>
              <w:rPr>
                <w:rFonts w:cs="宋体"/>
                <w:kern w:val="0"/>
                <w:sz w:val="15"/>
                <w:szCs w:val="15"/>
              </w:rPr>
            </w:pPr>
            <w:r w:rsidRPr="00115ED4">
              <w:rPr>
                <w:rFonts w:cs="宋体" w:hint="eastAsia"/>
                <w:kern w:val="0"/>
                <w:sz w:val="15"/>
                <w:szCs w:val="15"/>
              </w:rPr>
              <w:t>Proposed</w:t>
            </w:r>
          </w:p>
          <w:p w:rsidR="004F3F93" w:rsidRPr="00115ED4" w:rsidRDefault="004F3F93" w:rsidP="00FE6208">
            <w:pPr>
              <w:widowControl/>
              <w:jc w:val="center"/>
              <w:rPr>
                <w:rFonts w:cs="宋体"/>
                <w:kern w:val="0"/>
                <w:sz w:val="15"/>
                <w:szCs w:val="15"/>
              </w:rPr>
            </w:pPr>
            <w:r w:rsidRPr="00115ED4">
              <w:rPr>
                <w:rFonts w:cs="宋体" w:hint="eastAsia"/>
                <w:kern w:val="0"/>
                <w:sz w:val="15"/>
                <w:szCs w:val="15"/>
              </w:rPr>
              <w:t>R-MED</w:t>
            </w:r>
            <w:r w:rsidR="0047002F" w:rsidRPr="00115ED4">
              <w:rPr>
                <w:rFonts w:cs="宋体"/>
                <w:kern w:val="0"/>
                <w:sz w:val="15"/>
                <w:szCs w:val="15"/>
              </w:rPr>
              <w:t>/%</w:t>
            </w:r>
          </w:p>
        </w:tc>
      </w:tr>
      <w:tr w:rsidR="000052B3" w:rsidRPr="00115ED4" w:rsidTr="00FE6208">
        <w:trPr>
          <w:trHeight w:val="285"/>
          <w:jc w:val="center"/>
        </w:trPr>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Kimono</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-2.32</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-4.42</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-4.47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-5.84</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-5.07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-6.82</w:t>
            </w:r>
          </w:p>
        </w:tc>
      </w:tr>
      <w:tr w:rsidR="000052B3" w:rsidRPr="00115ED4" w:rsidTr="00FE6208">
        <w:trPr>
          <w:trHeight w:val="285"/>
          <w:jc w:val="center"/>
        </w:trPr>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B</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proofErr w:type="spellStart"/>
            <w:r w:rsidRPr="00115ED4">
              <w:rPr>
                <w:rFonts w:cs="宋体" w:hint="eastAsia"/>
                <w:kern w:val="0"/>
                <w:sz w:val="15"/>
                <w:szCs w:val="15"/>
              </w:rPr>
              <w:t>ParkScene</w:t>
            </w:r>
            <w:proofErr w:type="spellEnd"/>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-3.38</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-4.95</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-4.97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-6.12</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-5.31</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-5.85</w:t>
            </w:r>
          </w:p>
        </w:tc>
      </w:tr>
      <w:tr w:rsidR="000052B3" w:rsidRPr="00115ED4" w:rsidTr="00FE6208">
        <w:trPr>
          <w:trHeight w:val="285"/>
          <w:jc w:val="center"/>
        </w:trPr>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proofErr w:type="spellStart"/>
            <w:r w:rsidRPr="00115ED4">
              <w:rPr>
                <w:rFonts w:cs="宋体" w:hint="eastAsia"/>
                <w:kern w:val="0"/>
                <w:sz w:val="15"/>
                <w:szCs w:val="15"/>
              </w:rPr>
              <w:t>BasketballDrillText</w:t>
            </w:r>
            <w:proofErr w:type="spellEnd"/>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-1.38</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-5.77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-5.93</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-6.19</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-3.33</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-3.01</w:t>
            </w:r>
          </w:p>
        </w:tc>
      </w:tr>
      <w:tr w:rsidR="000052B3" w:rsidRPr="00115ED4" w:rsidTr="00FE6208">
        <w:trPr>
          <w:trHeight w:val="285"/>
          <w:jc w:val="center"/>
        </w:trPr>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proofErr w:type="spellStart"/>
            <w:r w:rsidRPr="00115ED4">
              <w:rPr>
                <w:rFonts w:cs="宋体" w:hint="eastAsia"/>
                <w:kern w:val="0"/>
                <w:sz w:val="15"/>
                <w:szCs w:val="15"/>
              </w:rPr>
              <w:t>SlideEditing</w:t>
            </w:r>
            <w:proofErr w:type="spellEnd"/>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-8.03</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-9.50</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-9.76</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-11.15</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-8.20</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-7.33</w:t>
            </w:r>
          </w:p>
        </w:tc>
      </w:tr>
      <w:tr w:rsidR="000052B3" w:rsidRPr="00115ED4" w:rsidTr="00FE6208">
        <w:trPr>
          <w:trHeight w:val="285"/>
          <w:jc w:val="center"/>
        </w:trPr>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F</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proofErr w:type="spellStart"/>
            <w:r w:rsidRPr="00115ED4">
              <w:rPr>
                <w:rFonts w:cs="宋体" w:hint="eastAsia"/>
                <w:kern w:val="0"/>
                <w:sz w:val="15"/>
                <w:szCs w:val="15"/>
              </w:rPr>
              <w:t>SlideShow</w:t>
            </w:r>
            <w:proofErr w:type="spellEnd"/>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-9.59</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-12.69</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-12.74</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-14.07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-13.04</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kern w:val="0"/>
                <w:sz w:val="15"/>
                <w:szCs w:val="15"/>
              </w:rPr>
            </w:pPr>
            <w:r w:rsidRPr="00115ED4">
              <w:rPr>
                <w:rFonts w:cs="宋体" w:hint="eastAsia"/>
                <w:kern w:val="0"/>
                <w:sz w:val="15"/>
                <w:szCs w:val="15"/>
              </w:rPr>
              <w:t>-18.45</w:t>
            </w:r>
          </w:p>
        </w:tc>
      </w:tr>
      <w:tr w:rsidR="000052B3" w:rsidRPr="00115ED4" w:rsidTr="00FE6208">
        <w:trPr>
          <w:trHeight w:val="285"/>
          <w:jc w:val="center"/>
        </w:trPr>
        <w:tc>
          <w:tcPr>
            <w:tcW w:w="0" w:type="auto"/>
            <w:gridSpan w:val="2"/>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平均码率优化</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-4.94</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-7.47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-7.57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-8.67</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-6.99</w:t>
            </w:r>
          </w:p>
        </w:tc>
        <w:tc>
          <w:tcPr>
            <w:tcW w:w="0" w:type="auto"/>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-8.29</w:t>
            </w:r>
          </w:p>
        </w:tc>
      </w:tr>
      <w:tr w:rsidR="000052B3" w:rsidRPr="00115ED4" w:rsidTr="00FE6208">
        <w:trPr>
          <w:trHeight w:val="285"/>
          <w:jc w:val="center"/>
        </w:trPr>
        <w:tc>
          <w:tcPr>
            <w:tcW w:w="0" w:type="auto"/>
            <w:gridSpan w:val="2"/>
            <w:tcBorders>
              <w:top w:val="nil"/>
              <w:left w:val="nil"/>
              <w:bottom w:val="nil"/>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编码时间</w:t>
            </w:r>
          </w:p>
        </w:tc>
        <w:tc>
          <w:tcPr>
            <w:tcW w:w="0" w:type="auto"/>
            <w:tcBorders>
              <w:top w:val="nil"/>
              <w:left w:val="nil"/>
              <w:bottom w:val="nil"/>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97</w:t>
            </w:r>
          </w:p>
        </w:tc>
        <w:tc>
          <w:tcPr>
            <w:tcW w:w="0" w:type="auto"/>
            <w:tcBorders>
              <w:top w:val="nil"/>
              <w:left w:val="nil"/>
              <w:bottom w:val="nil"/>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273</w:t>
            </w:r>
          </w:p>
        </w:tc>
        <w:tc>
          <w:tcPr>
            <w:tcW w:w="0" w:type="auto"/>
            <w:tcBorders>
              <w:top w:val="nil"/>
              <w:left w:val="nil"/>
              <w:bottom w:val="nil"/>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104</w:t>
            </w:r>
          </w:p>
        </w:tc>
        <w:tc>
          <w:tcPr>
            <w:tcW w:w="0" w:type="auto"/>
            <w:tcBorders>
              <w:top w:val="nil"/>
              <w:left w:val="nil"/>
              <w:bottom w:val="nil"/>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104</w:t>
            </w:r>
          </w:p>
        </w:tc>
      </w:tr>
      <w:tr w:rsidR="000052B3" w:rsidRPr="00115ED4" w:rsidTr="00FE6208">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解码时间</w:t>
            </w:r>
          </w:p>
        </w:tc>
        <w:tc>
          <w:tcPr>
            <w:tcW w:w="0" w:type="auto"/>
            <w:tcBorders>
              <w:top w:val="nil"/>
              <w:left w:val="nil"/>
              <w:bottom w:val="single" w:sz="4" w:space="0" w:color="auto"/>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99</w:t>
            </w:r>
          </w:p>
        </w:tc>
        <w:tc>
          <w:tcPr>
            <w:tcW w:w="0" w:type="auto"/>
            <w:tcBorders>
              <w:top w:val="nil"/>
              <w:left w:val="nil"/>
              <w:bottom w:val="single" w:sz="4" w:space="0" w:color="auto"/>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98</w:t>
            </w:r>
          </w:p>
        </w:tc>
        <w:tc>
          <w:tcPr>
            <w:tcW w:w="0" w:type="auto"/>
            <w:tcBorders>
              <w:top w:val="nil"/>
              <w:left w:val="nil"/>
              <w:bottom w:val="single" w:sz="4" w:space="0" w:color="auto"/>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196</w:t>
            </w:r>
          </w:p>
        </w:tc>
        <w:tc>
          <w:tcPr>
            <w:tcW w:w="0" w:type="auto"/>
            <w:tcBorders>
              <w:top w:val="nil"/>
              <w:left w:val="nil"/>
              <w:bottom w:val="single" w:sz="4" w:space="0" w:color="auto"/>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103</w:t>
            </w:r>
          </w:p>
        </w:tc>
        <w:tc>
          <w:tcPr>
            <w:tcW w:w="0" w:type="auto"/>
            <w:tcBorders>
              <w:top w:val="nil"/>
              <w:left w:val="nil"/>
              <w:bottom w:val="single" w:sz="4" w:space="0" w:color="auto"/>
              <w:right w:val="nil"/>
            </w:tcBorders>
            <w:shd w:val="clear" w:color="auto" w:fill="auto"/>
            <w:noWrap/>
            <w:vAlign w:val="bottom"/>
            <w:hideMark/>
          </w:tcPr>
          <w:p w:rsidR="004F3F93" w:rsidRPr="00115ED4" w:rsidRDefault="004F3F93" w:rsidP="00FE6208">
            <w:pPr>
              <w:widowControl/>
              <w:jc w:val="center"/>
              <w:rPr>
                <w:rFonts w:cs="宋体"/>
                <w:b/>
                <w:bCs/>
                <w:kern w:val="0"/>
                <w:sz w:val="15"/>
                <w:szCs w:val="15"/>
              </w:rPr>
            </w:pPr>
            <w:r w:rsidRPr="00115ED4">
              <w:rPr>
                <w:rFonts w:cs="宋体" w:hint="eastAsia"/>
                <w:b/>
                <w:bCs/>
                <w:kern w:val="0"/>
                <w:sz w:val="15"/>
                <w:szCs w:val="15"/>
              </w:rPr>
              <w:t>95</w:t>
            </w:r>
          </w:p>
        </w:tc>
      </w:tr>
    </w:tbl>
    <w:p w:rsidR="006766C4" w:rsidRPr="000052B3" w:rsidRDefault="006766C4" w:rsidP="006766C4">
      <w:pPr>
        <w:ind w:firstLineChars="200" w:firstLine="420"/>
      </w:pPr>
      <w:r w:rsidRPr="000052B3">
        <w:rPr>
          <w:rFonts w:hint="eastAsia"/>
        </w:rPr>
        <w:t>上述算</w:t>
      </w:r>
      <w:r w:rsidRPr="000052B3">
        <w:rPr>
          <w:rFonts w:hint="eastAsia"/>
          <w:szCs w:val="21"/>
        </w:rPr>
        <w:t>法中，</w:t>
      </w:r>
      <w:r w:rsidR="005A2E23" w:rsidRPr="000052B3">
        <w:rPr>
          <w:kern w:val="0"/>
        </w:rPr>
        <w:t>[11]</w:t>
      </w:r>
      <w:r w:rsidRPr="000052B3">
        <w:rPr>
          <w:rFonts w:hint="eastAsia"/>
          <w:szCs w:val="21"/>
        </w:rPr>
        <w:t>提出</w:t>
      </w:r>
      <w:r w:rsidRPr="000052B3">
        <w:rPr>
          <w:rFonts w:hint="eastAsia"/>
        </w:rPr>
        <w:t>的</w:t>
      </w:r>
      <w:r w:rsidRPr="000052B3">
        <w:rPr>
          <w:rFonts w:hint="eastAsia"/>
        </w:rPr>
        <w:t>S</w:t>
      </w:r>
      <w:r w:rsidRPr="000052B3">
        <w:t>AP+SWP2+DTM</w:t>
      </w:r>
      <w:r w:rsidRPr="000052B3">
        <w:rPr>
          <w:rFonts w:hint="eastAsia"/>
        </w:rPr>
        <w:t>方案获得了最佳的码率优化，但编</w:t>
      </w:r>
      <w:r w:rsidR="005C5AE0" w:rsidRPr="000052B3">
        <w:rPr>
          <w:rFonts w:hint="eastAsia"/>
        </w:rPr>
        <w:t>解</w:t>
      </w:r>
      <w:r w:rsidRPr="000052B3">
        <w:rPr>
          <w:rFonts w:hint="eastAsia"/>
        </w:rPr>
        <w:t>码时间大幅增加</w:t>
      </w:r>
      <w:r w:rsidR="002C567F" w:rsidRPr="000052B3">
        <w:rPr>
          <w:rFonts w:hint="eastAsia"/>
        </w:rPr>
        <w:t>。相比之下</w:t>
      </w:r>
      <w:r w:rsidRPr="000052B3">
        <w:rPr>
          <w:rFonts w:hint="eastAsia"/>
        </w:rPr>
        <w:t>R</w:t>
      </w:r>
      <w:r w:rsidRPr="000052B3">
        <w:t>-MED</w:t>
      </w:r>
      <w:r w:rsidRPr="000052B3">
        <w:rPr>
          <w:rFonts w:hint="eastAsia"/>
        </w:rPr>
        <w:t>以增加少量编码时间的代价获得了可观的码率优化，</w:t>
      </w:r>
      <w:r w:rsidR="000C5FAF" w:rsidRPr="000052B3">
        <w:rPr>
          <w:rFonts w:hint="eastAsia"/>
        </w:rPr>
        <w:t>证明所提算法具有较高的实用价值。</w:t>
      </w:r>
    </w:p>
    <w:p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8D3C4E">
        <w:t>a</w:t>
      </w:r>
      <w:r w:rsidR="004F65D7">
        <w:t xml:space="preserve">udio </w:t>
      </w:r>
      <w:r w:rsidR="008D3C4E">
        <w:t>v</w:t>
      </w:r>
      <w:r w:rsidR="004F65D7">
        <w:t xml:space="preserve">ideo </w:t>
      </w:r>
      <w:r w:rsidR="008D3C4E">
        <w:t>s</w:t>
      </w:r>
      <w:r w:rsidR="004F65D7">
        <w:t>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proofErr w:type="spellStart"/>
      <w:r w:rsidR="007440B3">
        <w:t>aom</w:t>
      </w:r>
      <w:r w:rsidR="004F65D7">
        <w:rPr>
          <w:rFonts w:hint="eastAsia"/>
        </w:rPr>
        <w:t>edia</w:t>
      </w:r>
      <w:proofErr w:type="spellEnd"/>
      <w:r w:rsidR="004F65D7">
        <w:t xml:space="preserve"> </w:t>
      </w:r>
      <w:r w:rsidR="007440B3">
        <w:t>v</w:t>
      </w:r>
      <w:r w:rsidR="004F65D7">
        <w:t>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rsidR="00572F86" w:rsidRDefault="00F349AC" w:rsidP="005452B9">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 xml:space="preserve">WIEN M, BROSS B. Versatile </w:t>
      </w:r>
      <w:ins w:id="124" w:author="作者">
        <w:r w:rsidR="009909A3">
          <w:rPr>
            <w:rFonts w:hint="eastAsia"/>
            <w:sz w:val="18"/>
          </w:rPr>
          <w:t>v</w:t>
        </w:r>
      </w:ins>
      <w:del w:id="125" w:author="作者">
        <w:r w:rsidRPr="00C617F1" w:rsidDel="009909A3">
          <w:rPr>
            <w:sz w:val="18"/>
          </w:rPr>
          <w:delText>V</w:delText>
        </w:r>
      </w:del>
      <w:r w:rsidRPr="00C617F1">
        <w:rPr>
          <w:sz w:val="18"/>
        </w:rPr>
        <w:t xml:space="preserve">ideo </w:t>
      </w:r>
      <w:ins w:id="126" w:author="作者">
        <w:r w:rsidR="009909A3">
          <w:rPr>
            <w:rFonts w:hint="eastAsia"/>
            <w:sz w:val="18"/>
          </w:rPr>
          <w:t>c</w:t>
        </w:r>
      </w:ins>
      <w:del w:id="127" w:author="作者">
        <w:r w:rsidRPr="00C617F1" w:rsidDel="009909A3">
          <w:rPr>
            <w:sz w:val="18"/>
          </w:rPr>
          <w:delText>C</w:delText>
        </w:r>
      </w:del>
      <w:proofErr w:type="gramStart"/>
      <w:r w:rsidRPr="00C617F1">
        <w:rPr>
          <w:sz w:val="18"/>
        </w:rPr>
        <w:t>oding</w:t>
      </w:r>
      <w:proofErr w:type="gramEnd"/>
      <w:r w:rsidRPr="00C617F1">
        <w:rPr>
          <w:sz w:val="18"/>
        </w:rPr>
        <w:t xml:space="preserve"> – Algorithms and </w:t>
      </w:r>
      <w:ins w:id="128" w:author="作者">
        <w:r w:rsidR="00B310AD">
          <w:rPr>
            <w:rFonts w:hint="eastAsia"/>
            <w:sz w:val="18"/>
          </w:rPr>
          <w:t>s</w:t>
        </w:r>
      </w:ins>
      <w:del w:id="129" w:author="作者">
        <w:r w:rsidRPr="00C617F1" w:rsidDel="00B310AD">
          <w:rPr>
            <w:sz w:val="18"/>
          </w:rPr>
          <w:delText>S</w:delText>
        </w:r>
      </w:del>
      <w:r w:rsidRPr="00C617F1">
        <w:rPr>
          <w:sz w:val="18"/>
        </w:rPr>
        <w:t xml:space="preserve">pecification[C]//2020 IEEE International Conference on Visual Communications and Image Processing (VCIP). Macau: </w:t>
      </w:r>
      <w:r w:rsidR="00E320F8">
        <w:rPr>
          <w:sz w:val="18"/>
        </w:rPr>
        <w:t>IEEE Press,</w:t>
      </w:r>
      <w:r w:rsidRPr="00C617F1">
        <w:rPr>
          <w:sz w:val="18"/>
        </w:rPr>
        <w:t xml:space="preserve"> 2020: 1. DOI: </w:t>
      </w:r>
      <w:bookmarkStart w:id="130" w:name="OLE_LINK73"/>
      <w:bookmarkStart w:id="131" w:name="OLE_LINK74"/>
      <w:r w:rsidRPr="00C617F1">
        <w:rPr>
          <w:sz w:val="18"/>
        </w:rPr>
        <w:t>10.1109/VCIP49819.2020.9301820</w:t>
      </w:r>
      <w:bookmarkEnd w:id="130"/>
      <w:bookmarkEnd w:id="131"/>
    </w:p>
    <w:p w:rsidR="00C617F1" w:rsidRPr="00C617F1" w:rsidRDefault="00C617F1" w:rsidP="00C617F1">
      <w:pPr>
        <w:ind w:left="420" w:hanging="420"/>
        <w:rPr>
          <w:sz w:val="18"/>
        </w:rPr>
      </w:pPr>
      <w:r w:rsidRPr="00C617F1">
        <w:rPr>
          <w:sz w:val="18"/>
        </w:rPr>
        <w:t>[2]</w:t>
      </w:r>
      <w:r w:rsidRPr="00C617F1">
        <w:rPr>
          <w:sz w:val="18"/>
        </w:rPr>
        <w:tab/>
        <w:t xml:space="preserve">SULLIVAN G J, OHM J R, HAN W J, et al. Overview of the </w:t>
      </w:r>
      <w:bookmarkStart w:id="132" w:name="OLE_LINK33"/>
      <w:bookmarkStart w:id="133" w:name="OLE_LINK34"/>
      <w:ins w:id="134" w:author="作者">
        <w:r w:rsidR="009909A3">
          <w:rPr>
            <w:rFonts w:hint="eastAsia"/>
            <w:sz w:val="18"/>
          </w:rPr>
          <w:t>h</w:t>
        </w:r>
      </w:ins>
      <w:del w:id="135" w:author="作者">
        <w:r w:rsidRPr="00C617F1" w:rsidDel="009909A3">
          <w:rPr>
            <w:sz w:val="18"/>
          </w:rPr>
          <w:delText>H</w:delText>
        </w:r>
      </w:del>
      <w:r w:rsidRPr="00C617F1">
        <w:rPr>
          <w:sz w:val="18"/>
        </w:rPr>
        <w:t xml:space="preserve">igh </w:t>
      </w:r>
      <w:ins w:id="136" w:author="作者">
        <w:r w:rsidR="009909A3">
          <w:rPr>
            <w:rFonts w:hint="eastAsia"/>
            <w:sz w:val="18"/>
          </w:rPr>
          <w:t>e</w:t>
        </w:r>
      </w:ins>
      <w:del w:id="137" w:author="作者">
        <w:r w:rsidRPr="00C617F1" w:rsidDel="009909A3">
          <w:rPr>
            <w:sz w:val="18"/>
          </w:rPr>
          <w:delText>E</w:delText>
        </w:r>
      </w:del>
      <w:r w:rsidRPr="00C617F1">
        <w:rPr>
          <w:sz w:val="18"/>
        </w:rPr>
        <w:t xml:space="preserve">fficiency </w:t>
      </w:r>
      <w:ins w:id="138" w:author="作者">
        <w:r w:rsidR="009909A3">
          <w:rPr>
            <w:rFonts w:hint="eastAsia"/>
            <w:sz w:val="18"/>
          </w:rPr>
          <w:t>v</w:t>
        </w:r>
      </w:ins>
      <w:del w:id="139" w:author="作者">
        <w:r w:rsidRPr="00C617F1" w:rsidDel="009909A3">
          <w:rPr>
            <w:sz w:val="18"/>
          </w:rPr>
          <w:delText>V</w:delText>
        </w:r>
      </w:del>
      <w:r w:rsidRPr="00C617F1">
        <w:rPr>
          <w:sz w:val="18"/>
        </w:rPr>
        <w:t xml:space="preserve">ideo </w:t>
      </w:r>
      <w:ins w:id="140" w:author="作者">
        <w:r w:rsidR="009909A3">
          <w:rPr>
            <w:rFonts w:hint="eastAsia"/>
            <w:sz w:val="18"/>
          </w:rPr>
          <w:t>c</w:t>
        </w:r>
      </w:ins>
      <w:del w:id="141" w:author="作者">
        <w:r w:rsidRPr="00C617F1" w:rsidDel="009909A3">
          <w:rPr>
            <w:sz w:val="18"/>
          </w:rPr>
          <w:delText>C</w:delText>
        </w:r>
      </w:del>
      <w:r w:rsidRPr="00C617F1">
        <w:rPr>
          <w:sz w:val="18"/>
        </w:rPr>
        <w:t xml:space="preserve">oding (HEVC) </w:t>
      </w:r>
      <w:ins w:id="142" w:author="作者">
        <w:r w:rsidR="00B310AD">
          <w:rPr>
            <w:rFonts w:hint="eastAsia"/>
            <w:sz w:val="18"/>
          </w:rPr>
          <w:t>s</w:t>
        </w:r>
      </w:ins>
      <w:del w:id="143" w:author="作者">
        <w:r w:rsidRPr="00C617F1" w:rsidDel="00B310AD">
          <w:rPr>
            <w:sz w:val="18"/>
          </w:rPr>
          <w:delText>S</w:delText>
        </w:r>
      </w:del>
      <w:r w:rsidRPr="00C617F1">
        <w:rPr>
          <w:sz w:val="18"/>
        </w:rPr>
        <w:t>tandard</w:t>
      </w:r>
      <w:bookmarkEnd w:id="132"/>
      <w:bookmarkEnd w:id="133"/>
      <w:r w:rsidRPr="00C617F1">
        <w:rPr>
          <w:sz w:val="18"/>
        </w:rPr>
        <w:t xml:space="preserve">[J]. IEEE </w:t>
      </w:r>
      <w:r w:rsidRPr="00C617F1">
        <w:rPr>
          <w:sz w:val="18"/>
        </w:rPr>
        <w:lastRenderedPageBreak/>
        <w:t xml:space="preserve">Transactions on Circuits and Systems for Video Technology, 2012, 22(12): 1649. DOI: </w:t>
      </w:r>
      <w:bookmarkStart w:id="144" w:name="OLE_LINK75"/>
      <w:bookmarkStart w:id="145" w:name="OLE_LINK76"/>
      <w:r w:rsidRPr="00C617F1">
        <w:rPr>
          <w:sz w:val="18"/>
        </w:rPr>
        <w:t>10.1109/TCSVT.2012.2221191</w:t>
      </w:r>
      <w:bookmarkEnd w:id="144"/>
      <w:bookmarkEnd w:id="145"/>
    </w:p>
    <w:p w:rsidR="00C617F1" w:rsidRPr="00C617F1" w:rsidRDefault="00C617F1" w:rsidP="00C617F1">
      <w:pPr>
        <w:ind w:left="420" w:hanging="420"/>
        <w:rPr>
          <w:sz w:val="18"/>
        </w:rPr>
      </w:pPr>
      <w:r w:rsidRPr="00C617F1">
        <w:rPr>
          <w:sz w:val="18"/>
        </w:rPr>
        <w:t>[3]</w:t>
      </w:r>
      <w:r w:rsidRPr="00C617F1">
        <w:rPr>
          <w:sz w:val="18"/>
        </w:rPr>
        <w:tab/>
        <w:t xml:space="preserve">MARPE D, WIEGAND T, SULLIVAN G J. The H.264/MPEG4 advanced video coding standard and its </w:t>
      </w:r>
      <w:proofErr w:type="gramStart"/>
      <w:r w:rsidRPr="00C617F1">
        <w:rPr>
          <w:sz w:val="18"/>
        </w:rPr>
        <w:t>applications[</w:t>
      </w:r>
      <w:proofErr w:type="gramEnd"/>
      <w:r w:rsidRPr="00C617F1">
        <w:rPr>
          <w:sz w:val="18"/>
        </w:rPr>
        <w:t>J]. IEEE Communications Magazine, 2006, 44(8): 134. DOI: 10.1109/MCOM.2006.1678121</w:t>
      </w:r>
    </w:p>
    <w:p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w:t>
      </w:r>
      <w:proofErr w:type="gramStart"/>
      <w:r w:rsidRPr="00C617F1">
        <w:rPr>
          <w:sz w:val="18"/>
        </w:rPr>
        <w:t>A</w:t>
      </w:r>
      <w:proofErr w:type="gramEnd"/>
      <w:r w:rsidRPr="00C617F1">
        <w:rPr>
          <w:sz w:val="18"/>
        </w:rPr>
        <w:t xml:space="preserve"> </w:t>
      </w:r>
      <w:ins w:id="146" w:author="作者">
        <w:r w:rsidR="00B310AD">
          <w:rPr>
            <w:rFonts w:hint="eastAsia"/>
            <w:sz w:val="18"/>
          </w:rPr>
          <w:t>f</w:t>
        </w:r>
      </w:ins>
      <w:del w:id="147" w:author="作者">
        <w:r w:rsidRPr="00C617F1" w:rsidDel="00B310AD">
          <w:rPr>
            <w:sz w:val="18"/>
          </w:rPr>
          <w:delText>F</w:delText>
        </w:r>
      </w:del>
      <w:r w:rsidRPr="00C617F1">
        <w:rPr>
          <w:sz w:val="18"/>
        </w:rPr>
        <w:t xml:space="preserve">ast </w:t>
      </w:r>
      <w:ins w:id="148" w:author="作者">
        <w:r w:rsidR="00B310AD">
          <w:rPr>
            <w:rFonts w:hint="eastAsia"/>
            <w:sz w:val="18"/>
          </w:rPr>
          <w:t>l</w:t>
        </w:r>
      </w:ins>
      <w:del w:id="149" w:author="作者">
        <w:r w:rsidRPr="00C617F1" w:rsidDel="00B310AD">
          <w:rPr>
            <w:sz w:val="18"/>
          </w:rPr>
          <w:delText>L</w:delText>
        </w:r>
      </w:del>
      <w:r w:rsidRPr="00C617F1">
        <w:rPr>
          <w:sz w:val="18"/>
        </w:rPr>
        <w:t xml:space="preserve">ossless </w:t>
      </w:r>
      <w:ins w:id="150" w:author="作者">
        <w:r w:rsidR="00B310AD">
          <w:rPr>
            <w:rFonts w:hint="eastAsia"/>
            <w:sz w:val="18"/>
          </w:rPr>
          <w:t>i</w:t>
        </w:r>
      </w:ins>
      <w:del w:id="151" w:author="作者">
        <w:r w:rsidRPr="00C617F1" w:rsidDel="00B310AD">
          <w:rPr>
            <w:sz w:val="18"/>
          </w:rPr>
          <w:delText>I</w:delText>
        </w:r>
      </w:del>
      <w:r w:rsidRPr="00C617F1">
        <w:rPr>
          <w:sz w:val="18"/>
        </w:rPr>
        <w:t xml:space="preserve">mplementation </w:t>
      </w:r>
      <w:r w:rsidR="00E320F8">
        <w:rPr>
          <w:sz w:val="18"/>
        </w:rPr>
        <w:t>o</w:t>
      </w:r>
      <w:r w:rsidRPr="00C617F1">
        <w:rPr>
          <w:sz w:val="18"/>
        </w:rPr>
        <w:t xml:space="preserve">f </w:t>
      </w:r>
      <w:ins w:id="152" w:author="作者">
        <w:r w:rsidR="00B310AD">
          <w:rPr>
            <w:rFonts w:hint="eastAsia"/>
            <w:sz w:val="18"/>
          </w:rPr>
          <w:t>t</w:t>
        </w:r>
      </w:ins>
      <w:del w:id="153" w:author="作者">
        <w:r w:rsidRPr="00C617F1" w:rsidDel="00B310AD">
          <w:rPr>
            <w:sz w:val="18"/>
          </w:rPr>
          <w:delText>T</w:delText>
        </w:r>
      </w:del>
      <w:r w:rsidRPr="00C617F1">
        <w:rPr>
          <w:sz w:val="18"/>
        </w:rPr>
        <w:t xml:space="preserve">he Intra </w:t>
      </w:r>
      <w:proofErr w:type="spellStart"/>
      <w:r w:rsidRPr="00C617F1">
        <w:rPr>
          <w:sz w:val="18"/>
        </w:rPr>
        <w:t>Subpartition</w:t>
      </w:r>
      <w:proofErr w:type="spellEnd"/>
      <w:r w:rsidRPr="00C617F1">
        <w:rPr>
          <w:sz w:val="18"/>
        </w:rPr>
        <w:t xml:space="preserve"> </w:t>
      </w:r>
      <w:ins w:id="154" w:author="作者">
        <w:r w:rsidR="00B310AD">
          <w:rPr>
            <w:rFonts w:hint="eastAsia"/>
            <w:sz w:val="18"/>
          </w:rPr>
          <w:t>m</w:t>
        </w:r>
      </w:ins>
      <w:del w:id="155" w:author="作者">
        <w:r w:rsidRPr="00C617F1" w:rsidDel="00B310AD">
          <w:rPr>
            <w:sz w:val="18"/>
          </w:rPr>
          <w:delText>M</w:delText>
        </w:r>
      </w:del>
      <w:r w:rsidRPr="00C617F1">
        <w:rPr>
          <w:sz w:val="18"/>
        </w:rPr>
        <w:t xml:space="preserve">ode </w:t>
      </w:r>
      <w:ins w:id="156" w:author="作者">
        <w:r w:rsidR="00B310AD">
          <w:rPr>
            <w:rFonts w:hint="eastAsia"/>
            <w:sz w:val="18"/>
          </w:rPr>
          <w:t>f</w:t>
        </w:r>
      </w:ins>
      <w:del w:id="157" w:author="作者">
        <w:r w:rsidRPr="00C617F1" w:rsidDel="00B310AD">
          <w:rPr>
            <w:sz w:val="18"/>
          </w:rPr>
          <w:delText>F</w:delText>
        </w:r>
      </w:del>
      <w:r w:rsidRPr="00C617F1">
        <w:rPr>
          <w:sz w:val="18"/>
        </w:rPr>
        <w:t xml:space="preserve">or VVC[C]//2020 IEEE International Conference on Image Processing (ICIP). </w:t>
      </w:r>
      <w:bookmarkStart w:id="158" w:name="OLE_LINK15"/>
      <w:bookmarkStart w:id="159" w:name="OLE_LINK16"/>
      <w:r w:rsidRPr="00C617F1">
        <w:rPr>
          <w:sz w:val="18"/>
        </w:rPr>
        <w:t>Abu Dhabi</w:t>
      </w:r>
      <w:bookmarkEnd w:id="158"/>
      <w:bookmarkEnd w:id="159"/>
      <w:r w:rsidRPr="00C617F1">
        <w:rPr>
          <w:rFonts w:hint="eastAsia"/>
          <w:sz w:val="18"/>
        </w:rPr>
        <w:t>:</w:t>
      </w:r>
      <w:r w:rsidRPr="00C617F1">
        <w:rPr>
          <w:sz w:val="18"/>
        </w:rPr>
        <w:t xml:space="preserve"> </w:t>
      </w:r>
      <w:r w:rsidR="00E320F8">
        <w:rPr>
          <w:sz w:val="18"/>
        </w:rPr>
        <w:t>IEEE</w:t>
      </w:r>
      <w:del w:id="160" w:author="作者">
        <w:r w:rsidR="00E320F8" w:rsidDel="00B310AD">
          <w:rPr>
            <w:sz w:val="18"/>
          </w:rPr>
          <w:delText xml:space="preserve"> Press</w:delText>
        </w:r>
      </w:del>
      <w:r w:rsidR="00E320F8">
        <w:rPr>
          <w:sz w:val="18"/>
        </w:rPr>
        <w:t>,</w:t>
      </w:r>
      <w:r w:rsidRPr="00C617F1">
        <w:rPr>
          <w:sz w:val="18"/>
        </w:rPr>
        <w:t xml:space="preserve"> 2020: 1118. DOI: </w:t>
      </w:r>
      <w:bookmarkStart w:id="161" w:name="OLE_LINK77"/>
      <w:bookmarkStart w:id="162" w:name="OLE_LINK78"/>
      <w:r w:rsidRPr="00C617F1">
        <w:rPr>
          <w:sz w:val="18"/>
        </w:rPr>
        <w:t>10.1109/ICIP40778.2020.9191103</w:t>
      </w:r>
      <w:bookmarkEnd w:id="161"/>
      <w:bookmarkEnd w:id="162"/>
    </w:p>
    <w:p w:rsidR="00C617F1" w:rsidRPr="000052B3" w:rsidRDefault="00C617F1" w:rsidP="00C617F1">
      <w:pPr>
        <w:ind w:left="420" w:hanging="420"/>
        <w:rPr>
          <w:sz w:val="18"/>
        </w:rPr>
      </w:pPr>
      <w:r w:rsidRPr="00C617F1">
        <w:rPr>
          <w:sz w:val="18"/>
        </w:rPr>
        <w:t>[5]</w:t>
      </w:r>
      <w:r w:rsidRPr="00C617F1">
        <w:rPr>
          <w:sz w:val="18"/>
        </w:rPr>
        <w:tab/>
        <w:t>MRAK</w:t>
      </w:r>
      <w:r w:rsidRPr="000052B3">
        <w:rPr>
          <w:sz w:val="18"/>
        </w:rPr>
        <w:t xml:space="preserve"> M, XU </w:t>
      </w:r>
      <w:proofErr w:type="spellStart"/>
      <w:r w:rsidRPr="000052B3">
        <w:rPr>
          <w:sz w:val="18"/>
        </w:rPr>
        <w:t>J</w:t>
      </w:r>
      <w:r w:rsidR="0054196B" w:rsidRPr="000052B3">
        <w:rPr>
          <w:rFonts w:hint="eastAsia"/>
          <w:sz w:val="18"/>
        </w:rPr>
        <w:t>i</w:t>
      </w:r>
      <w:r w:rsidR="0054196B" w:rsidRPr="000052B3">
        <w:rPr>
          <w:sz w:val="18"/>
        </w:rPr>
        <w:t>zheng</w:t>
      </w:r>
      <w:proofErr w:type="spellEnd"/>
      <w:r w:rsidRPr="000052B3">
        <w:rPr>
          <w:sz w:val="18"/>
        </w:rPr>
        <w:t xml:space="preserve">. </w:t>
      </w:r>
      <w:bookmarkStart w:id="163" w:name="OLE_LINK79"/>
      <w:bookmarkStart w:id="164" w:name="OLE_LINK80"/>
      <w:proofErr w:type="gramStart"/>
      <w:r w:rsidRPr="000052B3">
        <w:rPr>
          <w:sz w:val="18"/>
        </w:rPr>
        <w:t>Improving screen content coding in HEVC by transform skipping</w:t>
      </w:r>
      <w:bookmarkEnd w:id="163"/>
      <w:bookmarkEnd w:id="164"/>
      <w:r w:rsidRPr="000052B3">
        <w:rPr>
          <w:sz w:val="18"/>
        </w:rPr>
        <w:t>[C]//2012 Proceedings of the 20th European Signal Processing Conference (EUSIPCO).</w:t>
      </w:r>
      <w:proofErr w:type="gramEnd"/>
      <w:r w:rsidRPr="000052B3">
        <w:rPr>
          <w:sz w:val="18"/>
        </w:rPr>
        <w:t xml:space="preserve"> Bucharest</w:t>
      </w:r>
      <w:r w:rsidRPr="000052B3">
        <w:rPr>
          <w:rFonts w:hint="eastAsia"/>
          <w:sz w:val="18"/>
        </w:rPr>
        <w:t>:</w:t>
      </w:r>
      <w:r w:rsidRPr="000052B3">
        <w:rPr>
          <w:sz w:val="18"/>
        </w:rPr>
        <w:t xml:space="preserve"> </w:t>
      </w:r>
      <w:r w:rsidR="00E320F8">
        <w:rPr>
          <w:sz w:val="18"/>
        </w:rPr>
        <w:t>IEEE</w:t>
      </w:r>
      <w:del w:id="165" w:author="作者">
        <w:r w:rsidR="00E320F8" w:rsidDel="00B310AD">
          <w:rPr>
            <w:sz w:val="18"/>
          </w:rPr>
          <w:delText xml:space="preserve"> Press</w:delText>
        </w:r>
      </w:del>
      <w:r w:rsidR="00E320F8">
        <w:rPr>
          <w:sz w:val="18"/>
        </w:rPr>
        <w:t>,</w:t>
      </w:r>
      <w:r w:rsidRPr="000052B3">
        <w:rPr>
          <w:sz w:val="18"/>
        </w:rPr>
        <w:t xml:space="preserve"> 2012: 1209</w:t>
      </w:r>
    </w:p>
    <w:p w:rsidR="00C617F1" w:rsidRPr="000052B3" w:rsidRDefault="00C617F1" w:rsidP="00C617F1">
      <w:pPr>
        <w:ind w:left="420" w:hanging="420"/>
        <w:rPr>
          <w:sz w:val="18"/>
        </w:rPr>
      </w:pPr>
      <w:r w:rsidRPr="000052B3">
        <w:rPr>
          <w:sz w:val="18"/>
        </w:rPr>
        <w:t>[6]</w:t>
      </w:r>
      <w:r w:rsidRPr="000052B3">
        <w:rPr>
          <w:sz w:val="18"/>
        </w:rPr>
        <w:tab/>
        <w:t xml:space="preserve">KAMISLI F. Lossless </w:t>
      </w:r>
      <w:ins w:id="166" w:author="作者">
        <w:r w:rsidR="008C5065">
          <w:rPr>
            <w:rFonts w:hint="eastAsia"/>
            <w:sz w:val="18"/>
          </w:rPr>
          <w:t>i</w:t>
        </w:r>
      </w:ins>
      <w:del w:id="167" w:author="作者">
        <w:r w:rsidRPr="000052B3" w:rsidDel="008C5065">
          <w:rPr>
            <w:sz w:val="18"/>
          </w:rPr>
          <w:delText>I</w:delText>
        </w:r>
      </w:del>
      <w:r w:rsidRPr="000052B3">
        <w:rPr>
          <w:sz w:val="18"/>
        </w:rPr>
        <w:t xml:space="preserve">mage and </w:t>
      </w:r>
      <w:ins w:id="168" w:author="作者">
        <w:r w:rsidR="008C5065">
          <w:rPr>
            <w:rFonts w:hint="eastAsia"/>
            <w:sz w:val="18"/>
          </w:rPr>
          <w:t>i</w:t>
        </w:r>
      </w:ins>
      <w:del w:id="169" w:author="作者">
        <w:r w:rsidRPr="000052B3" w:rsidDel="008C5065">
          <w:rPr>
            <w:sz w:val="18"/>
          </w:rPr>
          <w:delText>I</w:delText>
        </w:r>
      </w:del>
      <w:r w:rsidRPr="000052B3">
        <w:rPr>
          <w:sz w:val="18"/>
        </w:rPr>
        <w:t>ntra-</w:t>
      </w:r>
      <w:ins w:id="170" w:author="作者">
        <w:r w:rsidR="008C5065">
          <w:rPr>
            <w:rFonts w:hint="eastAsia"/>
            <w:sz w:val="18"/>
          </w:rPr>
          <w:t>f</w:t>
        </w:r>
      </w:ins>
      <w:del w:id="171" w:author="作者">
        <w:r w:rsidRPr="000052B3" w:rsidDel="008C5065">
          <w:rPr>
            <w:sz w:val="18"/>
          </w:rPr>
          <w:delText>F</w:delText>
        </w:r>
      </w:del>
      <w:r w:rsidRPr="000052B3">
        <w:rPr>
          <w:sz w:val="18"/>
        </w:rPr>
        <w:t xml:space="preserve">rame </w:t>
      </w:r>
      <w:ins w:id="172" w:author="作者">
        <w:r w:rsidR="008C5065">
          <w:rPr>
            <w:rFonts w:hint="eastAsia"/>
            <w:sz w:val="18"/>
          </w:rPr>
          <w:t>c</w:t>
        </w:r>
      </w:ins>
      <w:del w:id="173" w:author="作者">
        <w:r w:rsidRPr="000052B3" w:rsidDel="008C5065">
          <w:rPr>
            <w:sz w:val="18"/>
          </w:rPr>
          <w:delText>C</w:delText>
        </w:r>
      </w:del>
      <w:r w:rsidRPr="000052B3">
        <w:rPr>
          <w:sz w:val="18"/>
        </w:rPr>
        <w:t xml:space="preserve">ompression </w:t>
      </w:r>
      <w:ins w:id="174" w:author="作者">
        <w:r w:rsidR="008C5065">
          <w:rPr>
            <w:rFonts w:hint="eastAsia"/>
            <w:sz w:val="18"/>
          </w:rPr>
          <w:t>w</w:t>
        </w:r>
      </w:ins>
      <w:del w:id="175" w:author="作者">
        <w:r w:rsidRPr="000052B3" w:rsidDel="008C5065">
          <w:rPr>
            <w:sz w:val="18"/>
          </w:rPr>
          <w:delText>W</w:delText>
        </w:r>
      </w:del>
      <w:r w:rsidRPr="000052B3">
        <w:rPr>
          <w:sz w:val="18"/>
        </w:rPr>
        <w:t xml:space="preserve">ith </w:t>
      </w:r>
      <w:ins w:id="176" w:author="作者">
        <w:r w:rsidR="008C5065">
          <w:rPr>
            <w:rFonts w:hint="eastAsia"/>
            <w:sz w:val="18"/>
          </w:rPr>
          <w:t>i</w:t>
        </w:r>
      </w:ins>
      <w:del w:id="177" w:author="作者">
        <w:r w:rsidRPr="000052B3" w:rsidDel="008C5065">
          <w:rPr>
            <w:sz w:val="18"/>
          </w:rPr>
          <w:delText>I</w:delText>
        </w:r>
      </w:del>
      <w:r w:rsidRPr="000052B3">
        <w:rPr>
          <w:sz w:val="18"/>
        </w:rPr>
        <w:t>nteger-to-</w:t>
      </w:r>
      <w:ins w:id="178" w:author="作者">
        <w:r w:rsidR="008C5065">
          <w:rPr>
            <w:rFonts w:hint="eastAsia"/>
            <w:sz w:val="18"/>
          </w:rPr>
          <w:t>i</w:t>
        </w:r>
      </w:ins>
      <w:del w:id="179" w:author="作者">
        <w:r w:rsidRPr="000052B3" w:rsidDel="008C5065">
          <w:rPr>
            <w:sz w:val="18"/>
          </w:rPr>
          <w:delText>I</w:delText>
        </w:r>
      </w:del>
      <w:r w:rsidRPr="000052B3">
        <w:rPr>
          <w:sz w:val="18"/>
        </w:rPr>
        <w:t xml:space="preserve">nteger </w:t>
      </w:r>
      <w:proofErr w:type="gramStart"/>
      <w:r w:rsidRPr="000052B3">
        <w:rPr>
          <w:sz w:val="18"/>
        </w:rPr>
        <w:t>DST[</w:t>
      </w:r>
      <w:proofErr w:type="gramEnd"/>
      <w:r w:rsidRPr="000052B3">
        <w:rPr>
          <w:sz w:val="18"/>
        </w:rPr>
        <w:t xml:space="preserve">J]. IEEE Transactions on Circuits and Systems for Video Technology, 2019, 29(2): 502. DOI: </w:t>
      </w:r>
      <w:bookmarkStart w:id="180" w:name="OLE_LINK81"/>
      <w:r w:rsidRPr="000052B3">
        <w:rPr>
          <w:sz w:val="18"/>
        </w:rPr>
        <w:t>10.1109/TCSVT.2017.2787638</w:t>
      </w:r>
      <w:bookmarkEnd w:id="180"/>
    </w:p>
    <w:p w:rsidR="00C617F1" w:rsidRPr="000052B3" w:rsidRDefault="00C617F1" w:rsidP="00C617F1">
      <w:pPr>
        <w:ind w:left="420" w:hanging="420"/>
        <w:rPr>
          <w:sz w:val="18"/>
        </w:rPr>
      </w:pPr>
      <w:r w:rsidRPr="000052B3">
        <w:rPr>
          <w:sz w:val="18"/>
        </w:rPr>
        <w:t>[7]</w:t>
      </w:r>
      <w:r w:rsidRPr="000052B3">
        <w:rPr>
          <w:sz w:val="18"/>
        </w:rPr>
        <w:tab/>
        <w:t xml:space="preserve">SANCHEZ V, AULÍ-LLINÀS F, SERRA-SAGRISTÀ J. Piecewise </w:t>
      </w:r>
      <w:ins w:id="181" w:author="作者">
        <w:r w:rsidR="008C5065">
          <w:rPr>
            <w:rFonts w:hint="eastAsia"/>
            <w:sz w:val="18"/>
          </w:rPr>
          <w:t>m</w:t>
        </w:r>
      </w:ins>
      <w:del w:id="182" w:author="作者">
        <w:r w:rsidRPr="000052B3" w:rsidDel="008C5065">
          <w:rPr>
            <w:sz w:val="18"/>
          </w:rPr>
          <w:delText>M</w:delText>
        </w:r>
      </w:del>
      <w:r w:rsidRPr="000052B3">
        <w:rPr>
          <w:sz w:val="18"/>
        </w:rPr>
        <w:t xml:space="preserve">apping in HEVC </w:t>
      </w:r>
      <w:ins w:id="183" w:author="作者">
        <w:r w:rsidR="008C5065">
          <w:rPr>
            <w:rFonts w:hint="eastAsia"/>
            <w:sz w:val="18"/>
          </w:rPr>
          <w:t>l</w:t>
        </w:r>
      </w:ins>
      <w:del w:id="184" w:author="作者">
        <w:r w:rsidRPr="000052B3" w:rsidDel="008C5065">
          <w:rPr>
            <w:sz w:val="18"/>
          </w:rPr>
          <w:delText>L</w:delText>
        </w:r>
      </w:del>
      <w:r w:rsidRPr="000052B3">
        <w:rPr>
          <w:sz w:val="18"/>
        </w:rPr>
        <w:t xml:space="preserve">ossless </w:t>
      </w:r>
      <w:ins w:id="185" w:author="作者">
        <w:r w:rsidR="008C5065">
          <w:rPr>
            <w:rFonts w:hint="eastAsia"/>
            <w:sz w:val="18"/>
          </w:rPr>
          <w:t>i</w:t>
        </w:r>
      </w:ins>
      <w:del w:id="186" w:author="作者">
        <w:r w:rsidRPr="000052B3" w:rsidDel="008C5065">
          <w:rPr>
            <w:sz w:val="18"/>
          </w:rPr>
          <w:delText>I</w:delText>
        </w:r>
      </w:del>
      <w:r w:rsidRPr="000052B3">
        <w:rPr>
          <w:sz w:val="18"/>
        </w:rPr>
        <w:t>ntra-</w:t>
      </w:r>
      <w:ins w:id="187" w:author="作者">
        <w:r w:rsidR="008C5065">
          <w:rPr>
            <w:rFonts w:hint="eastAsia"/>
            <w:sz w:val="18"/>
          </w:rPr>
          <w:t>p</w:t>
        </w:r>
      </w:ins>
      <w:del w:id="188" w:author="作者">
        <w:r w:rsidRPr="000052B3" w:rsidDel="008C5065">
          <w:rPr>
            <w:sz w:val="18"/>
          </w:rPr>
          <w:delText>P</w:delText>
        </w:r>
      </w:del>
      <w:r w:rsidRPr="000052B3">
        <w:rPr>
          <w:sz w:val="18"/>
        </w:rPr>
        <w:t xml:space="preserve">rediction </w:t>
      </w:r>
      <w:ins w:id="189" w:author="作者">
        <w:r w:rsidR="008C5065">
          <w:rPr>
            <w:rFonts w:hint="eastAsia"/>
            <w:sz w:val="18"/>
          </w:rPr>
          <w:t>c</w:t>
        </w:r>
      </w:ins>
      <w:del w:id="190" w:author="作者">
        <w:r w:rsidRPr="000052B3" w:rsidDel="008C5065">
          <w:rPr>
            <w:sz w:val="18"/>
          </w:rPr>
          <w:delText>C</w:delText>
        </w:r>
      </w:del>
      <w:proofErr w:type="gramStart"/>
      <w:r w:rsidRPr="000052B3">
        <w:rPr>
          <w:sz w:val="18"/>
        </w:rPr>
        <w:t>oding[</w:t>
      </w:r>
      <w:proofErr w:type="gramEnd"/>
      <w:r w:rsidRPr="000052B3">
        <w:rPr>
          <w:sz w:val="18"/>
        </w:rPr>
        <w:t>J]. IEEE Transactions on Image Processing, 2016, 25(9): 4004. DOI: 10.1109/TIP.2016.2571065</w:t>
      </w:r>
    </w:p>
    <w:p w:rsidR="00C617F1" w:rsidRPr="000052B3" w:rsidRDefault="00C617F1" w:rsidP="00C617F1">
      <w:pPr>
        <w:ind w:left="420" w:hanging="420"/>
        <w:rPr>
          <w:sz w:val="18"/>
        </w:rPr>
      </w:pPr>
      <w:r w:rsidRPr="000052B3">
        <w:rPr>
          <w:sz w:val="18"/>
        </w:rPr>
        <w:t>[8]</w:t>
      </w:r>
      <w:r w:rsidRPr="000052B3">
        <w:rPr>
          <w:sz w:val="18"/>
        </w:rPr>
        <w:tab/>
        <w:t xml:space="preserve">XU </w:t>
      </w:r>
      <w:proofErr w:type="spellStart"/>
      <w:r w:rsidRPr="000052B3">
        <w:rPr>
          <w:sz w:val="18"/>
        </w:rPr>
        <w:t>J</w:t>
      </w:r>
      <w:r w:rsidR="0054196B" w:rsidRPr="000052B3">
        <w:rPr>
          <w:sz w:val="18"/>
        </w:rPr>
        <w:t>izheng</w:t>
      </w:r>
      <w:proofErr w:type="spellEnd"/>
      <w:r w:rsidRPr="000052B3">
        <w:rPr>
          <w:sz w:val="18"/>
        </w:rPr>
        <w:t xml:space="preserve">, JOSHI R, COHEN R A. Overview of the </w:t>
      </w:r>
      <w:ins w:id="191" w:author="作者">
        <w:r w:rsidR="008C5065">
          <w:rPr>
            <w:rFonts w:hint="eastAsia"/>
            <w:sz w:val="18"/>
          </w:rPr>
          <w:t>e</w:t>
        </w:r>
      </w:ins>
      <w:del w:id="192" w:author="作者">
        <w:r w:rsidRPr="000052B3" w:rsidDel="008C5065">
          <w:rPr>
            <w:sz w:val="18"/>
          </w:rPr>
          <w:delText>E</w:delText>
        </w:r>
      </w:del>
      <w:r w:rsidRPr="000052B3">
        <w:rPr>
          <w:sz w:val="18"/>
        </w:rPr>
        <w:t xml:space="preserve">merging HEVC </w:t>
      </w:r>
      <w:ins w:id="193" w:author="作者">
        <w:r w:rsidR="008C5065">
          <w:rPr>
            <w:rFonts w:hint="eastAsia"/>
            <w:sz w:val="18"/>
          </w:rPr>
          <w:t>s</w:t>
        </w:r>
      </w:ins>
      <w:del w:id="194" w:author="作者">
        <w:r w:rsidRPr="000052B3" w:rsidDel="008C5065">
          <w:rPr>
            <w:sz w:val="18"/>
          </w:rPr>
          <w:delText>S</w:delText>
        </w:r>
      </w:del>
      <w:r w:rsidRPr="000052B3">
        <w:rPr>
          <w:sz w:val="18"/>
        </w:rPr>
        <w:t xml:space="preserve">creen </w:t>
      </w:r>
      <w:ins w:id="195" w:author="作者">
        <w:r w:rsidR="008C5065">
          <w:rPr>
            <w:rFonts w:hint="eastAsia"/>
            <w:sz w:val="18"/>
          </w:rPr>
          <w:t>c</w:t>
        </w:r>
      </w:ins>
      <w:del w:id="196" w:author="作者">
        <w:r w:rsidRPr="000052B3" w:rsidDel="008C5065">
          <w:rPr>
            <w:sz w:val="18"/>
          </w:rPr>
          <w:delText>C</w:delText>
        </w:r>
      </w:del>
      <w:r w:rsidRPr="000052B3">
        <w:rPr>
          <w:sz w:val="18"/>
        </w:rPr>
        <w:t xml:space="preserve">ontent </w:t>
      </w:r>
      <w:ins w:id="197" w:author="作者">
        <w:r w:rsidR="008C5065">
          <w:rPr>
            <w:rFonts w:hint="eastAsia"/>
            <w:sz w:val="18"/>
          </w:rPr>
          <w:t>c</w:t>
        </w:r>
      </w:ins>
      <w:del w:id="198" w:author="作者">
        <w:r w:rsidRPr="000052B3" w:rsidDel="008C5065">
          <w:rPr>
            <w:sz w:val="18"/>
          </w:rPr>
          <w:delText>C</w:delText>
        </w:r>
      </w:del>
      <w:r w:rsidRPr="000052B3">
        <w:rPr>
          <w:sz w:val="18"/>
        </w:rPr>
        <w:t xml:space="preserve">oding </w:t>
      </w:r>
      <w:ins w:id="199" w:author="作者">
        <w:r w:rsidR="008C5065">
          <w:rPr>
            <w:rFonts w:hint="eastAsia"/>
            <w:sz w:val="18"/>
          </w:rPr>
          <w:t>e</w:t>
        </w:r>
      </w:ins>
      <w:del w:id="200" w:author="作者">
        <w:r w:rsidRPr="000052B3" w:rsidDel="008C5065">
          <w:rPr>
            <w:sz w:val="18"/>
          </w:rPr>
          <w:delText>E</w:delText>
        </w:r>
      </w:del>
      <w:proofErr w:type="gramStart"/>
      <w:r w:rsidRPr="000052B3">
        <w:rPr>
          <w:sz w:val="18"/>
        </w:rPr>
        <w:t>xtension[</w:t>
      </w:r>
      <w:proofErr w:type="gramEnd"/>
      <w:r w:rsidRPr="000052B3">
        <w:rPr>
          <w:sz w:val="18"/>
        </w:rPr>
        <w:t>J]. IEEE Transactions on Circuits and Systems for Video Technology, 2016, 26(1): 50. DOI: 10.1109/TCSVT.2015.2478706</w:t>
      </w:r>
    </w:p>
    <w:p w:rsidR="00C617F1" w:rsidRPr="000052B3" w:rsidRDefault="00C617F1" w:rsidP="00C617F1">
      <w:pPr>
        <w:ind w:left="420" w:hanging="420"/>
        <w:rPr>
          <w:sz w:val="18"/>
        </w:rPr>
      </w:pPr>
      <w:r w:rsidRPr="000052B3">
        <w:rPr>
          <w:sz w:val="18"/>
        </w:rPr>
        <w:t>[9]</w:t>
      </w:r>
      <w:r w:rsidRPr="000052B3">
        <w:rPr>
          <w:sz w:val="18"/>
        </w:rPr>
        <w:tab/>
        <w:t xml:space="preserve">ZHOU </w:t>
      </w:r>
      <w:proofErr w:type="spellStart"/>
      <w:r w:rsidRPr="000052B3">
        <w:rPr>
          <w:sz w:val="18"/>
        </w:rPr>
        <w:t>M</w:t>
      </w:r>
      <w:r w:rsidR="0054196B" w:rsidRPr="000052B3">
        <w:rPr>
          <w:sz w:val="18"/>
        </w:rPr>
        <w:t>inhua</w:t>
      </w:r>
      <w:proofErr w:type="spellEnd"/>
      <w:r w:rsidRPr="000052B3">
        <w:rPr>
          <w:sz w:val="18"/>
        </w:rPr>
        <w:t>, GAO W</w:t>
      </w:r>
      <w:r w:rsidR="0054196B" w:rsidRPr="000052B3">
        <w:rPr>
          <w:sz w:val="18"/>
        </w:rPr>
        <w:t>en</w:t>
      </w:r>
      <w:r w:rsidRPr="000052B3">
        <w:rPr>
          <w:sz w:val="18"/>
        </w:rPr>
        <w:t xml:space="preserve">, JIANG </w:t>
      </w:r>
      <w:proofErr w:type="spellStart"/>
      <w:r w:rsidRPr="000052B3">
        <w:rPr>
          <w:sz w:val="18"/>
        </w:rPr>
        <w:t>M</w:t>
      </w:r>
      <w:r w:rsidR="00142920" w:rsidRPr="000052B3">
        <w:rPr>
          <w:sz w:val="18"/>
        </w:rPr>
        <w:t>inqiang</w:t>
      </w:r>
      <w:proofErr w:type="spellEnd"/>
      <w:r w:rsidRPr="000052B3">
        <w:rPr>
          <w:sz w:val="18"/>
        </w:rPr>
        <w:t xml:space="preserve">, et al. HEVC </w:t>
      </w:r>
      <w:ins w:id="201" w:author="作者">
        <w:r w:rsidR="008C5065">
          <w:rPr>
            <w:rFonts w:hint="eastAsia"/>
            <w:sz w:val="18"/>
          </w:rPr>
          <w:t>l</w:t>
        </w:r>
      </w:ins>
      <w:del w:id="202" w:author="作者">
        <w:r w:rsidRPr="000052B3" w:rsidDel="008C5065">
          <w:rPr>
            <w:sz w:val="18"/>
          </w:rPr>
          <w:delText>L</w:delText>
        </w:r>
      </w:del>
      <w:r w:rsidRPr="000052B3">
        <w:rPr>
          <w:sz w:val="18"/>
        </w:rPr>
        <w:t xml:space="preserve">ossless </w:t>
      </w:r>
      <w:ins w:id="203" w:author="作者">
        <w:r w:rsidR="008C5065">
          <w:rPr>
            <w:rFonts w:hint="eastAsia"/>
            <w:sz w:val="18"/>
          </w:rPr>
          <w:t>c</w:t>
        </w:r>
      </w:ins>
      <w:del w:id="204" w:author="作者">
        <w:r w:rsidRPr="000052B3" w:rsidDel="008C5065">
          <w:rPr>
            <w:sz w:val="18"/>
          </w:rPr>
          <w:delText>C</w:delText>
        </w:r>
      </w:del>
      <w:r w:rsidRPr="000052B3">
        <w:rPr>
          <w:sz w:val="18"/>
        </w:rPr>
        <w:t xml:space="preserve">oding and </w:t>
      </w:r>
      <w:ins w:id="205" w:author="作者">
        <w:r w:rsidR="008C5065">
          <w:rPr>
            <w:rFonts w:hint="eastAsia"/>
            <w:sz w:val="18"/>
          </w:rPr>
          <w:t>i</w:t>
        </w:r>
      </w:ins>
      <w:del w:id="206" w:author="作者">
        <w:r w:rsidRPr="000052B3" w:rsidDel="008C5065">
          <w:rPr>
            <w:sz w:val="18"/>
          </w:rPr>
          <w:delText>I</w:delText>
        </w:r>
      </w:del>
      <w:r w:rsidRPr="000052B3">
        <w:rPr>
          <w:sz w:val="18"/>
        </w:rPr>
        <w:t>mprovements[J]. IEEE Transactions on Circuits and Systems for Video Technology, 2012, 22(12): 1839. DOI: 10.1109/TCSVT.2012.2221524</w:t>
      </w:r>
    </w:p>
    <w:p w:rsidR="00C617F1" w:rsidRPr="000052B3" w:rsidRDefault="00C617F1" w:rsidP="00C617F1">
      <w:pPr>
        <w:ind w:left="420" w:hanging="420"/>
        <w:rPr>
          <w:sz w:val="18"/>
        </w:rPr>
      </w:pPr>
      <w:r w:rsidRPr="000052B3">
        <w:rPr>
          <w:sz w:val="18"/>
        </w:rPr>
        <w:t>[10]</w:t>
      </w:r>
      <w:r w:rsidRPr="000052B3">
        <w:rPr>
          <w:sz w:val="18"/>
        </w:rPr>
        <w:tab/>
        <w:t xml:space="preserve">SANCHEZ V, LLINÀS F A, RAPESTA J B, et al. Improvements to HEVC </w:t>
      </w:r>
      <w:ins w:id="207" w:author="作者">
        <w:r w:rsidR="008C5065">
          <w:rPr>
            <w:rFonts w:hint="eastAsia"/>
            <w:sz w:val="18"/>
          </w:rPr>
          <w:t>i</w:t>
        </w:r>
      </w:ins>
      <w:del w:id="208" w:author="作者">
        <w:r w:rsidRPr="000052B3" w:rsidDel="008C5065">
          <w:rPr>
            <w:sz w:val="18"/>
          </w:rPr>
          <w:delText>I</w:delText>
        </w:r>
      </w:del>
      <w:r w:rsidRPr="000052B3">
        <w:rPr>
          <w:sz w:val="18"/>
        </w:rPr>
        <w:t xml:space="preserve">ntra </w:t>
      </w:r>
      <w:ins w:id="209" w:author="作者">
        <w:r w:rsidR="008C5065">
          <w:rPr>
            <w:rFonts w:hint="eastAsia"/>
            <w:sz w:val="18"/>
          </w:rPr>
          <w:t>c</w:t>
        </w:r>
      </w:ins>
      <w:del w:id="210" w:author="作者">
        <w:r w:rsidRPr="000052B3" w:rsidDel="008C5065">
          <w:rPr>
            <w:sz w:val="18"/>
          </w:rPr>
          <w:delText>C</w:delText>
        </w:r>
      </w:del>
      <w:proofErr w:type="gramStart"/>
      <w:r w:rsidRPr="000052B3">
        <w:rPr>
          <w:sz w:val="18"/>
        </w:rPr>
        <w:t>oding</w:t>
      </w:r>
      <w:proofErr w:type="gramEnd"/>
      <w:r w:rsidRPr="000052B3">
        <w:rPr>
          <w:sz w:val="18"/>
        </w:rPr>
        <w:t xml:space="preserve"> for </w:t>
      </w:r>
      <w:ins w:id="211" w:author="作者">
        <w:r w:rsidR="008C5065">
          <w:rPr>
            <w:rFonts w:hint="eastAsia"/>
            <w:sz w:val="18"/>
          </w:rPr>
          <w:t>l</w:t>
        </w:r>
      </w:ins>
      <w:del w:id="212" w:author="作者">
        <w:r w:rsidRPr="000052B3" w:rsidDel="008C5065">
          <w:rPr>
            <w:sz w:val="18"/>
          </w:rPr>
          <w:delText>L</w:delText>
        </w:r>
      </w:del>
      <w:r w:rsidRPr="000052B3">
        <w:rPr>
          <w:sz w:val="18"/>
        </w:rPr>
        <w:t xml:space="preserve">ossless </w:t>
      </w:r>
      <w:ins w:id="213" w:author="作者">
        <w:r w:rsidR="008C5065">
          <w:rPr>
            <w:rFonts w:hint="eastAsia"/>
            <w:sz w:val="18"/>
          </w:rPr>
          <w:t>m</w:t>
        </w:r>
      </w:ins>
      <w:del w:id="214" w:author="作者">
        <w:r w:rsidRPr="000052B3" w:rsidDel="008C5065">
          <w:rPr>
            <w:sz w:val="18"/>
          </w:rPr>
          <w:delText>M</w:delText>
        </w:r>
      </w:del>
      <w:r w:rsidRPr="000052B3">
        <w:rPr>
          <w:sz w:val="18"/>
        </w:rPr>
        <w:t xml:space="preserve">edical </w:t>
      </w:r>
      <w:ins w:id="215" w:author="作者">
        <w:r w:rsidR="008C5065">
          <w:rPr>
            <w:rFonts w:hint="eastAsia"/>
            <w:sz w:val="18"/>
          </w:rPr>
          <w:t>i</w:t>
        </w:r>
      </w:ins>
      <w:del w:id="216" w:author="作者">
        <w:r w:rsidRPr="000052B3" w:rsidDel="008C5065">
          <w:rPr>
            <w:sz w:val="18"/>
          </w:rPr>
          <w:delText>I</w:delText>
        </w:r>
      </w:del>
      <w:r w:rsidRPr="000052B3">
        <w:rPr>
          <w:sz w:val="18"/>
        </w:rPr>
        <w:t xml:space="preserve">mage </w:t>
      </w:r>
      <w:ins w:id="217" w:author="作者">
        <w:r w:rsidR="008C5065">
          <w:rPr>
            <w:rFonts w:hint="eastAsia"/>
            <w:sz w:val="18"/>
          </w:rPr>
          <w:t>c</w:t>
        </w:r>
      </w:ins>
      <w:del w:id="218" w:author="作者">
        <w:r w:rsidRPr="000052B3" w:rsidDel="008C5065">
          <w:rPr>
            <w:sz w:val="18"/>
          </w:rPr>
          <w:delText>C</w:delText>
        </w:r>
      </w:del>
      <w:r w:rsidRPr="000052B3">
        <w:rPr>
          <w:sz w:val="18"/>
        </w:rPr>
        <w:t xml:space="preserve">ompression[C]//2014 Data Compression Conference. Snowbird: </w:t>
      </w:r>
      <w:r w:rsidR="00E320F8">
        <w:rPr>
          <w:sz w:val="18"/>
        </w:rPr>
        <w:t>IEEE</w:t>
      </w:r>
      <w:del w:id="219" w:author="作者">
        <w:r w:rsidR="00E320F8" w:rsidDel="008C5065">
          <w:rPr>
            <w:sz w:val="18"/>
          </w:rPr>
          <w:delText xml:space="preserve"> Press</w:delText>
        </w:r>
      </w:del>
      <w:r w:rsidR="00E320F8">
        <w:rPr>
          <w:sz w:val="18"/>
        </w:rPr>
        <w:t>,</w:t>
      </w:r>
      <w:r w:rsidRPr="000052B3">
        <w:rPr>
          <w:sz w:val="18"/>
        </w:rPr>
        <w:t xml:space="preserve"> 2014: 423. DOI: 10.1109/DCC.2014.76</w:t>
      </w:r>
    </w:p>
    <w:p w:rsidR="00C617F1" w:rsidRPr="000052B3" w:rsidRDefault="00C617F1" w:rsidP="00C617F1">
      <w:pPr>
        <w:ind w:left="420" w:hanging="420"/>
        <w:rPr>
          <w:sz w:val="18"/>
        </w:rPr>
      </w:pPr>
      <w:r w:rsidRPr="000052B3">
        <w:rPr>
          <w:sz w:val="18"/>
        </w:rPr>
        <w:t>[11]</w:t>
      </w:r>
      <w:r w:rsidRPr="000052B3">
        <w:rPr>
          <w:sz w:val="18"/>
        </w:rPr>
        <w:tab/>
        <w:t xml:space="preserve">WIGE E, YAMMINE G, AMON P, </w:t>
      </w:r>
      <w:r w:rsidRPr="000052B3">
        <w:rPr>
          <w:rFonts w:hint="eastAsia"/>
          <w:sz w:val="18"/>
        </w:rPr>
        <w:t>e</w:t>
      </w:r>
      <w:r w:rsidRPr="000052B3">
        <w:rPr>
          <w:sz w:val="18"/>
        </w:rPr>
        <w:t xml:space="preserve">t al. Sample-based </w:t>
      </w:r>
      <w:ins w:id="220" w:author="作者">
        <w:r w:rsidR="008C5065">
          <w:rPr>
            <w:rFonts w:hint="eastAsia"/>
            <w:sz w:val="18"/>
          </w:rPr>
          <w:t>w</w:t>
        </w:r>
      </w:ins>
      <w:del w:id="221" w:author="作者">
        <w:r w:rsidRPr="000052B3" w:rsidDel="008C5065">
          <w:rPr>
            <w:sz w:val="18"/>
          </w:rPr>
          <w:delText>W</w:delText>
        </w:r>
      </w:del>
      <w:r w:rsidRPr="000052B3">
        <w:rPr>
          <w:sz w:val="18"/>
        </w:rPr>
        <w:t xml:space="preserve">eighted </w:t>
      </w:r>
      <w:ins w:id="222" w:author="作者">
        <w:r w:rsidR="008C5065">
          <w:rPr>
            <w:rFonts w:hint="eastAsia"/>
            <w:sz w:val="18"/>
          </w:rPr>
          <w:t>p</w:t>
        </w:r>
      </w:ins>
      <w:del w:id="223" w:author="作者">
        <w:r w:rsidRPr="000052B3" w:rsidDel="008C5065">
          <w:rPr>
            <w:sz w:val="18"/>
          </w:rPr>
          <w:delText>P</w:delText>
        </w:r>
      </w:del>
      <w:r w:rsidRPr="000052B3">
        <w:rPr>
          <w:sz w:val="18"/>
        </w:rPr>
        <w:t xml:space="preserve">rediction with </w:t>
      </w:r>
      <w:ins w:id="224" w:author="作者">
        <w:r w:rsidR="008C5065">
          <w:rPr>
            <w:rFonts w:hint="eastAsia"/>
            <w:sz w:val="18"/>
          </w:rPr>
          <w:t>d</w:t>
        </w:r>
      </w:ins>
      <w:del w:id="225" w:author="作者">
        <w:r w:rsidRPr="000052B3" w:rsidDel="008C5065">
          <w:rPr>
            <w:sz w:val="18"/>
          </w:rPr>
          <w:delText>D</w:delText>
        </w:r>
      </w:del>
      <w:r w:rsidRPr="000052B3">
        <w:rPr>
          <w:sz w:val="18"/>
        </w:rPr>
        <w:t xml:space="preserve">irectional </w:t>
      </w:r>
      <w:ins w:id="226" w:author="作者">
        <w:r w:rsidR="008C5065">
          <w:rPr>
            <w:rFonts w:hint="eastAsia"/>
            <w:sz w:val="18"/>
          </w:rPr>
          <w:t>t</w:t>
        </w:r>
      </w:ins>
      <w:del w:id="227" w:author="作者">
        <w:r w:rsidRPr="000052B3" w:rsidDel="008C5065">
          <w:rPr>
            <w:sz w:val="18"/>
          </w:rPr>
          <w:delText>T</w:delText>
        </w:r>
      </w:del>
      <w:r w:rsidRPr="000052B3">
        <w:rPr>
          <w:sz w:val="18"/>
        </w:rPr>
        <w:t xml:space="preserve">emplate </w:t>
      </w:r>
      <w:ins w:id="228" w:author="作者">
        <w:r w:rsidR="008C5065">
          <w:rPr>
            <w:rFonts w:hint="eastAsia"/>
            <w:sz w:val="18"/>
          </w:rPr>
          <w:t>m</w:t>
        </w:r>
      </w:ins>
      <w:del w:id="229" w:author="作者">
        <w:r w:rsidRPr="000052B3" w:rsidDel="008C5065">
          <w:rPr>
            <w:sz w:val="18"/>
          </w:rPr>
          <w:delText>M</w:delText>
        </w:r>
      </w:del>
      <w:r w:rsidRPr="000052B3">
        <w:rPr>
          <w:sz w:val="18"/>
        </w:rPr>
        <w:t xml:space="preserve">atching for HEVC lossless coding[C]//2013 Picture Coding Symposium (PCS). </w:t>
      </w:r>
      <w:del w:id="230" w:author="作者">
        <w:r w:rsidRPr="000052B3" w:rsidDel="008C5065">
          <w:rPr>
            <w:sz w:val="18"/>
          </w:rPr>
          <w:delText>California</w:delText>
        </w:r>
      </w:del>
      <w:ins w:id="231" w:author="作者">
        <w:r w:rsidR="008C5065">
          <w:rPr>
            <w:rFonts w:hint="eastAsia"/>
            <w:sz w:val="18"/>
          </w:rPr>
          <w:t>San Jose</w:t>
        </w:r>
      </w:ins>
      <w:r w:rsidRPr="000052B3">
        <w:rPr>
          <w:sz w:val="18"/>
        </w:rPr>
        <w:t xml:space="preserve">: </w:t>
      </w:r>
      <w:r w:rsidR="00E320F8">
        <w:rPr>
          <w:sz w:val="18"/>
        </w:rPr>
        <w:t>IEEE</w:t>
      </w:r>
      <w:del w:id="232" w:author="作者">
        <w:r w:rsidR="00E320F8" w:rsidDel="008C5065">
          <w:rPr>
            <w:sz w:val="18"/>
          </w:rPr>
          <w:delText xml:space="preserve"> Press</w:delText>
        </w:r>
      </w:del>
      <w:r w:rsidR="00E320F8">
        <w:rPr>
          <w:sz w:val="18"/>
        </w:rPr>
        <w:t>,</w:t>
      </w:r>
      <w:r w:rsidRPr="000052B3">
        <w:rPr>
          <w:sz w:val="18"/>
        </w:rPr>
        <w:t xml:space="preserve"> 2013: 305. DOI: </w:t>
      </w:r>
      <w:bookmarkStart w:id="233" w:name="OLE_LINK82"/>
      <w:bookmarkStart w:id="234" w:name="OLE_LINK83"/>
      <w:r w:rsidRPr="000052B3">
        <w:rPr>
          <w:sz w:val="18"/>
        </w:rPr>
        <w:t>10.1109/PCS.2013.6737744</w:t>
      </w:r>
      <w:bookmarkEnd w:id="233"/>
      <w:bookmarkEnd w:id="234"/>
    </w:p>
    <w:p w:rsidR="00C617F1" w:rsidRPr="000052B3" w:rsidRDefault="00C617F1" w:rsidP="00C617F1">
      <w:pPr>
        <w:ind w:left="420" w:hanging="420"/>
        <w:rPr>
          <w:sz w:val="18"/>
        </w:rPr>
      </w:pPr>
      <w:r w:rsidRPr="000052B3">
        <w:rPr>
          <w:sz w:val="18"/>
        </w:rPr>
        <w:t>[12]</w:t>
      </w:r>
      <w:r w:rsidRPr="000052B3">
        <w:rPr>
          <w:sz w:val="18"/>
        </w:rPr>
        <w:tab/>
      </w:r>
      <w:r w:rsidRPr="000052B3">
        <w:rPr>
          <w:rFonts w:hint="eastAsia"/>
          <w:sz w:val="18"/>
        </w:rPr>
        <w:t>元辉</w:t>
      </w:r>
      <w:r w:rsidRPr="000052B3">
        <w:rPr>
          <w:sz w:val="18"/>
        </w:rPr>
        <w:t xml:space="preserve">, </w:t>
      </w:r>
      <w:r w:rsidRPr="000052B3">
        <w:rPr>
          <w:sz w:val="18"/>
        </w:rPr>
        <w:t>常义林</w:t>
      </w:r>
      <w:r w:rsidRPr="000052B3">
        <w:rPr>
          <w:sz w:val="18"/>
        </w:rPr>
        <w:t xml:space="preserve">, </w:t>
      </w:r>
      <w:proofErr w:type="gramStart"/>
      <w:r w:rsidRPr="000052B3">
        <w:rPr>
          <w:sz w:val="18"/>
        </w:rPr>
        <w:t>卢</w:t>
      </w:r>
      <w:proofErr w:type="gramEnd"/>
      <w:r w:rsidRPr="000052B3">
        <w:rPr>
          <w:sz w:val="18"/>
        </w:rPr>
        <w:t>朝阳</w:t>
      </w:r>
      <w:r w:rsidRPr="000052B3">
        <w:rPr>
          <w:sz w:val="18"/>
        </w:rPr>
        <w:t xml:space="preserve">, </w:t>
      </w:r>
      <w:r w:rsidRPr="000052B3">
        <w:rPr>
          <w:rFonts w:hint="eastAsia"/>
          <w:sz w:val="18"/>
        </w:rPr>
        <w:t>等</w:t>
      </w:r>
      <w:r w:rsidRPr="000052B3">
        <w:rPr>
          <w:sz w:val="18"/>
        </w:rPr>
        <w:t xml:space="preserve">. </w:t>
      </w:r>
      <w:bookmarkStart w:id="235" w:name="OLE_LINK37"/>
      <w:bookmarkStart w:id="236" w:name="OLE_LINK38"/>
      <w:r w:rsidRPr="000052B3">
        <w:rPr>
          <w:sz w:val="18"/>
        </w:rPr>
        <w:t>一种降低预测模式开销的</w:t>
      </w:r>
      <w:proofErr w:type="gramStart"/>
      <w:r w:rsidRPr="000052B3">
        <w:rPr>
          <w:sz w:val="18"/>
        </w:rPr>
        <w:t>帧内预测</w:t>
      </w:r>
      <w:proofErr w:type="gramEnd"/>
      <w:r w:rsidRPr="000052B3">
        <w:rPr>
          <w:sz w:val="18"/>
        </w:rPr>
        <w:t>方法</w:t>
      </w:r>
      <w:bookmarkEnd w:id="235"/>
      <w:bookmarkEnd w:id="236"/>
      <w:r w:rsidRPr="000052B3">
        <w:rPr>
          <w:sz w:val="18"/>
        </w:rPr>
        <w:t xml:space="preserve">[J]. </w:t>
      </w:r>
      <w:r w:rsidRPr="000052B3">
        <w:rPr>
          <w:sz w:val="18"/>
        </w:rPr>
        <w:t>西安电子科技大学学报</w:t>
      </w:r>
      <w:r w:rsidRPr="000052B3">
        <w:rPr>
          <w:sz w:val="18"/>
        </w:rPr>
        <w:t>, 2010, 37(6): 981</w:t>
      </w:r>
      <w:del w:id="237" w:author="作者">
        <w:r w:rsidRPr="000052B3" w:rsidDel="008C5065">
          <w:rPr>
            <w:sz w:val="18"/>
          </w:rPr>
          <w:delText>. DOI: 10.3969/j.issn.1001-2400.2010.06.001</w:delText>
        </w:r>
      </w:del>
    </w:p>
    <w:p w:rsidR="00C617F1" w:rsidRPr="000052B3" w:rsidRDefault="00C617F1" w:rsidP="00C617F1">
      <w:pPr>
        <w:ind w:left="420"/>
        <w:rPr>
          <w:sz w:val="18"/>
        </w:rPr>
      </w:pPr>
      <w:r w:rsidRPr="000052B3">
        <w:rPr>
          <w:sz w:val="18"/>
        </w:rPr>
        <w:t xml:space="preserve">YUAN </w:t>
      </w:r>
      <w:proofErr w:type="spellStart"/>
      <w:r w:rsidRPr="000052B3">
        <w:rPr>
          <w:sz w:val="18"/>
        </w:rPr>
        <w:t>Hui</w:t>
      </w:r>
      <w:proofErr w:type="spellEnd"/>
      <w:r w:rsidRPr="000052B3">
        <w:rPr>
          <w:sz w:val="18"/>
        </w:rPr>
        <w:t xml:space="preserve">, CHANG </w:t>
      </w:r>
      <w:proofErr w:type="spellStart"/>
      <w:r w:rsidRPr="000052B3">
        <w:rPr>
          <w:sz w:val="18"/>
        </w:rPr>
        <w:t>Yilin</w:t>
      </w:r>
      <w:proofErr w:type="spellEnd"/>
      <w:r w:rsidRPr="000052B3">
        <w:rPr>
          <w:sz w:val="18"/>
        </w:rPr>
        <w:t xml:space="preserve">, LU </w:t>
      </w:r>
      <w:proofErr w:type="spellStart"/>
      <w:r w:rsidRPr="000052B3">
        <w:rPr>
          <w:sz w:val="18"/>
        </w:rPr>
        <w:t>Zhaoyang</w:t>
      </w:r>
      <w:proofErr w:type="spellEnd"/>
      <w:r w:rsidRPr="000052B3">
        <w:rPr>
          <w:sz w:val="18"/>
        </w:rPr>
        <w:t xml:space="preserve">, et al. Intra prediction method for reducing prediction mode </w:t>
      </w:r>
      <w:proofErr w:type="gramStart"/>
      <w:r w:rsidRPr="000052B3">
        <w:rPr>
          <w:sz w:val="18"/>
        </w:rPr>
        <w:t>information[</w:t>
      </w:r>
      <w:proofErr w:type="gramEnd"/>
      <w:r w:rsidRPr="000052B3">
        <w:rPr>
          <w:sz w:val="18"/>
        </w:rPr>
        <w:t xml:space="preserve">J]. Journal of </w:t>
      </w:r>
      <w:proofErr w:type="spellStart"/>
      <w:r w:rsidRPr="000052B3">
        <w:rPr>
          <w:sz w:val="18"/>
        </w:rPr>
        <w:t>Xidian</w:t>
      </w:r>
      <w:proofErr w:type="spellEnd"/>
      <w:r w:rsidRPr="000052B3">
        <w:rPr>
          <w:sz w:val="18"/>
        </w:rPr>
        <w:t xml:space="preserve"> University, 2010, 37(6): 981. DOI: 10.3969/j.issn.1001-2400.2010.06.001</w:t>
      </w:r>
    </w:p>
    <w:p w:rsidR="00C617F1" w:rsidRPr="000052B3" w:rsidRDefault="00C617F1" w:rsidP="00C617F1">
      <w:pPr>
        <w:ind w:left="420" w:hanging="420"/>
        <w:rPr>
          <w:sz w:val="18"/>
        </w:rPr>
      </w:pPr>
      <w:r w:rsidRPr="000052B3">
        <w:rPr>
          <w:sz w:val="18"/>
        </w:rPr>
        <w:t>[13]</w:t>
      </w:r>
      <w:r w:rsidRPr="000052B3">
        <w:rPr>
          <w:sz w:val="18"/>
        </w:rPr>
        <w:tab/>
        <w:t>ZHANG K</w:t>
      </w:r>
      <w:r w:rsidR="00142920" w:rsidRPr="000052B3">
        <w:rPr>
          <w:sz w:val="18"/>
        </w:rPr>
        <w:t>ai</w:t>
      </w:r>
      <w:r w:rsidRPr="000052B3">
        <w:rPr>
          <w:sz w:val="18"/>
        </w:rPr>
        <w:t xml:space="preserve">, CHEN </w:t>
      </w:r>
      <w:proofErr w:type="spellStart"/>
      <w:r w:rsidRPr="000052B3">
        <w:rPr>
          <w:sz w:val="18"/>
        </w:rPr>
        <w:t>J</w:t>
      </w:r>
      <w:r w:rsidR="00142920" w:rsidRPr="000052B3">
        <w:rPr>
          <w:sz w:val="18"/>
        </w:rPr>
        <w:t>ianle</w:t>
      </w:r>
      <w:proofErr w:type="spellEnd"/>
      <w:r w:rsidRPr="000052B3">
        <w:rPr>
          <w:sz w:val="18"/>
        </w:rPr>
        <w:t>, ZHANG L</w:t>
      </w:r>
      <w:r w:rsidR="00142920" w:rsidRPr="000052B3">
        <w:rPr>
          <w:sz w:val="18"/>
        </w:rPr>
        <w:t>i</w:t>
      </w:r>
      <w:r w:rsidRPr="000052B3">
        <w:rPr>
          <w:sz w:val="18"/>
        </w:rPr>
        <w:t xml:space="preserve">, et al. Enhanced cross-component linear model for </w:t>
      </w:r>
      <w:proofErr w:type="spellStart"/>
      <w:r w:rsidRPr="000052B3">
        <w:rPr>
          <w:sz w:val="18"/>
        </w:rPr>
        <w:t>chroma</w:t>
      </w:r>
      <w:proofErr w:type="spellEnd"/>
      <w:r w:rsidRPr="000052B3">
        <w:rPr>
          <w:sz w:val="18"/>
        </w:rPr>
        <w:t xml:space="preserve"> intra-prediction in video coding[J]. IEEE Transactions on Image Processing, 2018, 27(8): 3983. DOI: </w:t>
      </w:r>
      <w:bookmarkStart w:id="238" w:name="OLE_LINK84"/>
      <w:bookmarkStart w:id="239" w:name="OLE_LINK85"/>
      <w:r w:rsidRPr="000052B3">
        <w:rPr>
          <w:sz w:val="18"/>
        </w:rPr>
        <w:t>10.1109/TIP.2018.2830640</w:t>
      </w:r>
      <w:bookmarkEnd w:id="238"/>
      <w:bookmarkEnd w:id="239"/>
    </w:p>
    <w:p w:rsidR="00C617F1" w:rsidRPr="00C617F1" w:rsidRDefault="00C617F1" w:rsidP="00C617F1">
      <w:pPr>
        <w:ind w:left="420" w:hanging="420"/>
        <w:rPr>
          <w:sz w:val="18"/>
        </w:rPr>
      </w:pPr>
      <w:r w:rsidRPr="000052B3">
        <w:rPr>
          <w:sz w:val="18"/>
        </w:rPr>
        <w:t>[14]</w:t>
      </w:r>
      <w:r w:rsidRPr="000052B3">
        <w:rPr>
          <w:sz w:val="18"/>
        </w:rPr>
        <w:tab/>
        <w:t xml:space="preserve">LI </w:t>
      </w:r>
      <w:proofErr w:type="spellStart"/>
      <w:r w:rsidRPr="000052B3">
        <w:rPr>
          <w:sz w:val="18"/>
        </w:rPr>
        <w:t>J</w:t>
      </w:r>
      <w:r w:rsidR="00142920" w:rsidRPr="000052B3">
        <w:rPr>
          <w:sz w:val="18"/>
        </w:rPr>
        <w:t>iahao</w:t>
      </w:r>
      <w:proofErr w:type="spellEnd"/>
      <w:r w:rsidRPr="000052B3">
        <w:rPr>
          <w:sz w:val="18"/>
        </w:rPr>
        <w:t>, LI B</w:t>
      </w:r>
      <w:r w:rsidR="00142920" w:rsidRPr="000052B3">
        <w:rPr>
          <w:sz w:val="18"/>
        </w:rPr>
        <w:t>in</w:t>
      </w:r>
      <w:r w:rsidRPr="000052B3">
        <w:rPr>
          <w:sz w:val="18"/>
        </w:rPr>
        <w:t xml:space="preserve">, XU </w:t>
      </w:r>
      <w:proofErr w:type="spellStart"/>
      <w:r w:rsidRPr="000052B3">
        <w:rPr>
          <w:sz w:val="18"/>
        </w:rPr>
        <w:t>J</w:t>
      </w:r>
      <w:r w:rsidR="00142920" w:rsidRPr="000052B3">
        <w:rPr>
          <w:sz w:val="18"/>
        </w:rPr>
        <w:t>izheng</w:t>
      </w:r>
      <w:proofErr w:type="spellEnd"/>
      <w:r w:rsidRPr="000052B3">
        <w:rPr>
          <w:sz w:val="18"/>
        </w:rPr>
        <w:t xml:space="preserve">, et al. Efficient </w:t>
      </w:r>
      <w:ins w:id="240" w:author="作者">
        <w:r w:rsidR="008C5065">
          <w:rPr>
            <w:rFonts w:hint="eastAsia"/>
            <w:sz w:val="18"/>
          </w:rPr>
          <w:t>m</w:t>
        </w:r>
      </w:ins>
      <w:del w:id="241" w:author="作者">
        <w:r w:rsidRPr="000052B3" w:rsidDel="008C5065">
          <w:rPr>
            <w:sz w:val="18"/>
          </w:rPr>
          <w:delText>M</w:delText>
        </w:r>
      </w:del>
      <w:r w:rsidRPr="000052B3">
        <w:rPr>
          <w:sz w:val="18"/>
        </w:rPr>
        <w:t>ultipl</w:t>
      </w:r>
      <w:r w:rsidRPr="00C617F1">
        <w:rPr>
          <w:sz w:val="18"/>
        </w:rPr>
        <w:t>e-</w:t>
      </w:r>
      <w:ins w:id="242" w:author="作者">
        <w:r w:rsidR="008C5065">
          <w:rPr>
            <w:rFonts w:hint="eastAsia"/>
            <w:sz w:val="18"/>
          </w:rPr>
          <w:t>l</w:t>
        </w:r>
      </w:ins>
      <w:del w:id="243" w:author="作者">
        <w:r w:rsidRPr="00C617F1" w:rsidDel="008C5065">
          <w:rPr>
            <w:sz w:val="18"/>
          </w:rPr>
          <w:delText>L</w:delText>
        </w:r>
      </w:del>
      <w:r w:rsidRPr="00C617F1">
        <w:rPr>
          <w:sz w:val="18"/>
        </w:rPr>
        <w:t>ine-</w:t>
      </w:r>
      <w:ins w:id="244" w:author="作者">
        <w:r w:rsidR="008C5065">
          <w:rPr>
            <w:rFonts w:hint="eastAsia"/>
            <w:sz w:val="18"/>
          </w:rPr>
          <w:t>b</w:t>
        </w:r>
      </w:ins>
      <w:del w:id="245" w:author="作者">
        <w:r w:rsidRPr="00C617F1" w:rsidDel="008C5065">
          <w:rPr>
            <w:sz w:val="18"/>
          </w:rPr>
          <w:delText>B</w:delText>
        </w:r>
      </w:del>
      <w:r w:rsidRPr="00C617F1">
        <w:rPr>
          <w:sz w:val="18"/>
        </w:rPr>
        <w:t xml:space="preserve">ased </w:t>
      </w:r>
      <w:ins w:id="246" w:author="作者">
        <w:r w:rsidR="008C5065">
          <w:rPr>
            <w:rFonts w:hint="eastAsia"/>
            <w:sz w:val="18"/>
          </w:rPr>
          <w:t>i</w:t>
        </w:r>
      </w:ins>
      <w:del w:id="247" w:author="作者">
        <w:r w:rsidRPr="00C617F1" w:rsidDel="008C5065">
          <w:rPr>
            <w:sz w:val="18"/>
          </w:rPr>
          <w:delText>I</w:delText>
        </w:r>
      </w:del>
      <w:r w:rsidRPr="00C617F1">
        <w:rPr>
          <w:sz w:val="18"/>
        </w:rPr>
        <w:t xml:space="preserve">ntra </w:t>
      </w:r>
      <w:ins w:id="248" w:author="作者">
        <w:r w:rsidR="008C5065">
          <w:rPr>
            <w:rFonts w:hint="eastAsia"/>
            <w:sz w:val="18"/>
          </w:rPr>
          <w:t>p</w:t>
        </w:r>
      </w:ins>
      <w:del w:id="249" w:author="作者">
        <w:r w:rsidRPr="00C617F1" w:rsidDel="008C5065">
          <w:rPr>
            <w:sz w:val="18"/>
          </w:rPr>
          <w:delText>P</w:delText>
        </w:r>
      </w:del>
      <w:r w:rsidRPr="00C617F1">
        <w:rPr>
          <w:sz w:val="18"/>
        </w:rPr>
        <w:t xml:space="preserve">rediction for </w:t>
      </w:r>
      <w:proofErr w:type="gramStart"/>
      <w:r w:rsidRPr="00C617F1">
        <w:rPr>
          <w:sz w:val="18"/>
        </w:rPr>
        <w:t>HEVC[</w:t>
      </w:r>
      <w:proofErr w:type="gramEnd"/>
      <w:r w:rsidRPr="00C617F1">
        <w:rPr>
          <w:sz w:val="18"/>
        </w:rPr>
        <w:t>J]. IEEE Transactions on Circuits and Systems for Video Tech</w:t>
      </w:r>
      <w:bookmarkStart w:id="250" w:name="_GoBack"/>
      <w:bookmarkEnd w:id="250"/>
      <w:r w:rsidRPr="00C617F1">
        <w:rPr>
          <w:sz w:val="18"/>
        </w:rPr>
        <w:t xml:space="preserve">nology, 2018, 28(4): 947. DOI: </w:t>
      </w:r>
      <w:bookmarkStart w:id="251" w:name="OLE_LINK86"/>
      <w:r w:rsidRPr="00C617F1">
        <w:rPr>
          <w:sz w:val="18"/>
        </w:rPr>
        <w:t>10.1109/TCSVT.2016.2633377</w:t>
      </w:r>
      <w:bookmarkEnd w:id="251"/>
    </w:p>
    <w:p w:rsidR="00C617F1" w:rsidRPr="00C617F1" w:rsidRDefault="00C617F1" w:rsidP="00C617F1">
      <w:pPr>
        <w:ind w:left="420" w:hanging="420"/>
        <w:rPr>
          <w:sz w:val="18"/>
        </w:rPr>
      </w:pPr>
      <w:r w:rsidRPr="00C617F1">
        <w:rPr>
          <w:sz w:val="18"/>
        </w:rPr>
        <w:t>[15]</w:t>
      </w:r>
      <w:r w:rsidRPr="00C617F1">
        <w:rPr>
          <w:sz w:val="18"/>
        </w:rPr>
        <w:tab/>
        <w:t>WEINBERGER M J, SEROUSSI G, SAPIRO G. The LOCO-I lossless image compression algorithm: principles and standardization into JPEG-</w:t>
      </w:r>
      <w:proofErr w:type="gramStart"/>
      <w:r w:rsidRPr="00C617F1">
        <w:rPr>
          <w:sz w:val="18"/>
        </w:rPr>
        <w:t>LS[</w:t>
      </w:r>
      <w:proofErr w:type="gramEnd"/>
      <w:r w:rsidRPr="00C617F1">
        <w:rPr>
          <w:sz w:val="18"/>
        </w:rPr>
        <w:t xml:space="preserve">J]. IEEE Transactions on Image Processing, 2000, 9(8): 1309. DOI: </w:t>
      </w:r>
      <w:bookmarkStart w:id="252" w:name="OLE_LINK87"/>
      <w:bookmarkStart w:id="253" w:name="OLE_LINK88"/>
      <w:r w:rsidRPr="00C617F1">
        <w:rPr>
          <w:sz w:val="18"/>
        </w:rPr>
        <w:t>10.1109/83.855427</w:t>
      </w:r>
      <w:bookmarkEnd w:id="252"/>
      <w:bookmarkEnd w:id="253"/>
    </w:p>
    <w:p w:rsidR="00C617F1" w:rsidRPr="00C617F1" w:rsidRDefault="00C617F1" w:rsidP="00C617F1">
      <w:pPr>
        <w:ind w:left="420" w:hanging="420"/>
        <w:rPr>
          <w:sz w:val="18"/>
        </w:rPr>
      </w:pPr>
      <w:r w:rsidRPr="00C617F1">
        <w:rPr>
          <w:sz w:val="18"/>
        </w:rPr>
        <w:t>[16]</w:t>
      </w:r>
      <w:r w:rsidRPr="00C617F1">
        <w:rPr>
          <w:sz w:val="18"/>
        </w:rPr>
        <w:tab/>
        <w:t xml:space="preserve">SOLE J, JOSHI R, NGUYEN N, et al. Transform </w:t>
      </w:r>
      <w:ins w:id="254" w:author="作者">
        <w:r w:rsidR="008C5065">
          <w:rPr>
            <w:rFonts w:hint="eastAsia"/>
            <w:sz w:val="18"/>
          </w:rPr>
          <w:t>c</w:t>
        </w:r>
      </w:ins>
      <w:del w:id="255" w:author="作者">
        <w:r w:rsidRPr="00C617F1" w:rsidDel="008C5065">
          <w:rPr>
            <w:sz w:val="18"/>
          </w:rPr>
          <w:delText>C</w:delText>
        </w:r>
      </w:del>
      <w:r w:rsidRPr="00C617F1">
        <w:rPr>
          <w:sz w:val="18"/>
        </w:rPr>
        <w:t xml:space="preserve">oefficient </w:t>
      </w:r>
      <w:ins w:id="256" w:author="作者">
        <w:r w:rsidR="008C5065">
          <w:rPr>
            <w:rFonts w:hint="eastAsia"/>
            <w:sz w:val="18"/>
          </w:rPr>
          <w:t>c</w:t>
        </w:r>
      </w:ins>
      <w:del w:id="257" w:author="作者">
        <w:r w:rsidRPr="00C617F1" w:rsidDel="008C5065">
          <w:rPr>
            <w:sz w:val="18"/>
          </w:rPr>
          <w:delText>C</w:delText>
        </w:r>
      </w:del>
      <w:r w:rsidRPr="00C617F1">
        <w:rPr>
          <w:sz w:val="18"/>
        </w:rPr>
        <w:t xml:space="preserve">oding in </w:t>
      </w:r>
      <w:proofErr w:type="gramStart"/>
      <w:r w:rsidRPr="00C617F1">
        <w:rPr>
          <w:sz w:val="18"/>
        </w:rPr>
        <w:t>HEVC[</w:t>
      </w:r>
      <w:proofErr w:type="gramEnd"/>
      <w:r w:rsidRPr="00C617F1">
        <w:rPr>
          <w:sz w:val="18"/>
        </w:rPr>
        <w:t xml:space="preserve">J]. IEEE Transactions on Circuits and Systems for Video Technology, 2012, 22(12): 1765. DOI: </w:t>
      </w:r>
      <w:bookmarkStart w:id="258" w:name="OLE_LINK89"/>
      <w:bookmarkStart w:id="259" w:name="OLE_LINK90"/>
      <w:r w:rsidRPr="00C617F1">
        <w:rPr>
          <w:sz w:val="18"/>
        </w:rPr>
        <w:t>10.1109</w:t>
      </w:r>
      <w:r w:rsidRPr="00C617F1">
        <w:rPr>
          <w:rFonts w:hint="eastAsia"/>
          <w:sz w:val="18"/>
        </w:rPr>
        <w:t>/</w:t>
      </w:r>
      <w:r w:rsidRPr="00C617F1">
        <w:rPr>
          <w:sz w:val="18"/>
        </w:rPr>
        <w:t>TCSVT.2012.2223055</w:t>
      </w:r>
      <w:bookmarkEnd w:id="258"/>
      <w:bookmarkEnd w:id="259"/>
    </w:p>
    <w:p w:rsidR="00C617F1" w:rsidRPr="00C617F1" w:rsidRDefault="00C617F1" w:rsidP="00C617F1">
      <w:pPr>
        <w:ind w:left="420" w:hanging="420"/>
        <w:rPr>
          <w:sz w:val="18"/>
        </w:rPr>
      </w:pPr>
      <w:r w:rsidRPr="00C617F1">
        <w:rPr>
          <w:sz w:val="18"/>
        </w:rPr>
        <w:t>[17]</w:t>
      </w:r>
      <w:r w:rsidRPr="00C617F1">
        <w:rPr>
          <w:sz w:val="18"/>
        </w:rPr>
        <w:tab/>
        <w:t>BOSSEN F, SUEHRING K, IWAMURA S, et al. HEVC Reference Software HM-16[CP/OL]. [2021-03-18]. https://vcgit.hhi.fraunhofer.de/jvet/HM</w:t>
      </w:r>
    </w:p>
    <w:p w:rsidR="00A54422" w:rsidRPr="00C617F1" w:rsidRDefault="00C617F1" w:rsidP="003C1618">
      <w:pPr>
        <w:ind w:left="420" w:hanging="420"/>
        <w:rPr>
          <w:sz w:val="18"/>
        </w:rPr>
      </w:pPr>
      <w:r w:rsidRPr="00C617F1">
        <w:rPr>
          <w:sz w:val="18"/>
        </w:rPr>
        <w:t>[18]</w:t>
      </w:r>
      <w:r w:rsidRPr="00C617F1">
        <w:rPr>
          <w:sz w:val="18"/>
        </w:rPr>
        <w:tab/>
        <w:t>BOSSEN F, GALLASSO M P, WIECKOWSKI A, et al. VVC Reference Software VTM-12.0[CP/OL]. [2021-02-01]. https://vcgit.hhi.fraunhofer.de/jvet/VVCSoftware_VTM</w:t>
      </w:r>
    </w:p>
    <w:sectPr w:rsidR="00A54422" w:rsidRPr="00C617F1" w:rsidSect="00D158E3">
      <w:headerReference w:type="even" r:id="rId15"/>
      <w:footerReference w:type="even" r:id="rId16"/>
      <w:pgSz w:w="11907" w:h="16840" w:code="9"/>
      <w:pgMar w:top="1440" w:right="1134" w:bottom="1134" w:left="1134" w:header="851" w:footer="992" w:gutter="0"/>
      <w:pgNumType w:start="1"/>
      <w:cols w:space="720"/>
      <w:docGrid w:type="lines" w:linePitch="312" w:charSpace="-3473"/>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2" w:author="作者" w:initials="A">
    <w:p w:rsidR="00EB3F33" w:rsidRDefault="00EB3F33">
      <w:pPr>
        <w:pStyle w:val="aa"/>
      </w:pPr>
      <w:r>
        <w:rPr>
          <w:rStyle w:val="a9"/>
        </w:rPr>
        <w:annotationRef/>
      </w:r>
      <w:r>
        <w:rPr>
          <w:rFonts w:hint="eastAsia"/>
        </w:rPr>
        <w:t>请确认。</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5EB6" w:rsidRDefault="00265EB6">
      <w:r>
        <w:separator/>
      </w:r>
    </w:p>
  </w:endnote>
  <w:endnote w:type="continuationSeparator" w:id="0">
    <w:p w:rsidR="00265EB6" w:rsidRDefault="00265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F33" w:rsidRDefault="00EB3F33">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5EB6" w:rsidRDefault="00265EB6">
      <w:r>
        <w:separator/>
      </w:r>
    </w:p>
  </w:footnote>
  <w:footnote w:type="continuationSeparator" w:id="0">
    <w:p w:rsidR="00265EB6" w:rsidRDefault="00265EB6">
      <w:r>
        <w:continuationSeparator/>
      </w:r>
    </w:p>
  </w:footnote>
  <w:footnote w:id="1">
    <w:p w:rsidR="00EB3F33" w:rsidRPr="00E82DD0" w:rsidRDefault="00EB3F33" w:rsidP="00D14B69">
      <w:pPr>
        <w:pStyle w:val="a6"/>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rsidR="00EB3F33" w:rsidRPr="00E82DD0" w:rsidRDefault="00EB3F33" w:rsidP="00D14B69">
      <w:pPr>
        <w:pStyle w:val="a6"/>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rsidR="00EB3F33" w:rsidRDefault="00EB3F33" w:rsidP="00D14B69">
      <w:pPr>
        <w:pStyle w:val="a6"/>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rsidR="00EB3F33" w:rsidRDefault="00EB3F33" w:rsidP="00D14B69">
      <w:pPr>
        <w:pStyle w:val="a6"/>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3F33" w:rsidRDefault="00EB3F33">
    <w:pPr>
      <w:pStyle w:val="a7"/>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rsidR="00EB3F33" w:rsidRPr="007A7D0C" w:rsidRDefault="00EB3F33" w:rsidP="00A37AFA">
    <w:pPr>
      <w:pStyle w:val="a7"/>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movePersonalInformation/>
  <w:removeDateAndTime/>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A4EF6"/>
    <w:rsid w:val="000052B3"/>
    <w:rsid w:val="0001531B"/>
    <w:rsid w:val="00030BD0"/>
    <w:rsid w:val="00032248"/>
    <w:rsid w:val="000407A1"/>
    <w:rsid w:val="00043196"/>
    <w:rsid w:val="00052FF7"/>
    <w:rsid w:val="0006038C"/>
    <w:rsid w:val="00060B5F"/>
    <w:rsid w:val="00063EE8"/>
    <w:rsid w:val="00070E02"/>
    <w:rsid w:val="00073311"/>
    <w:rsid w:val="00091C6D"/>
    <w:rsid w:val="00094D13"/>
    <w:rsid w:val="000B4910"/>
    <w:rsid w:val="000B57C4"/>
    <w:rsid w:val="000C07F1"/>
    <w:rsid w:val="000C1F31"/>
    <w:rsid w:val="000C5EAE"/>
    <w:rsid w:val="000C5FAF"/>
    <w:rsid w:val="000C6388"/>
    <w:rsid w:val="000D36B4"/>
    <w:rsid w:val="000D3792"/>
    <w:rsid w:val="000D38AE"/>
    <w:rsid w:val="000D52A7"/>
    <w:rsid w:val="000D5F73"/>
    <w:rsid w:val="000E37EC"/>
    <w:rsid w:val="000F54A0"/>
    <w:rsid w:val="0010234D"/>
    <w:rsid w:val="00115ED4"/>
    <w:rsid w:val="00130B3F"/>
    <w:rsid w:val="001361CF"/>
    <w:rsid w:val="00142920"/>
    <w:rsid w:val="001449CF"/>
    <w:rsid w:val="00153E94"/>
    <w:rsid w:val="00155A16"/>
    <w:rsid w:val="001641D9"/>
    <w:rsid w:val="00172B04"/>
    <w:rsid w:val="00175525"/>
    <w:rsid w:val="00183E71"/>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2EA1"/>
    <w:rsid w:val="00254D29"/>
    <w:rsid w:val="002561F6"/>
    <w:rsid w:val="002631F0"/>
    <w:rsid w:val="00265EB6"/>
    <w:rsid w:val="00272AEC"/>
    <w:rsid w:val="00282DE4"/>
    <w:rsid w:val="002938BB"/>
    <w:rsid w:val="00294E1F"/>
    <w:rsid w:val="002A42F1"/>
    <w:rsid w:val="002A6BFE"/>
    <w:rsid w:val="002B39FD"/>
    <w:rsid w:val="002C2004"/>
    <w:rsid w:val="002C3FF4"/>
    <w:rsid w:val="002C567F"/>
    <w:rsid w:val="002C59D7"/>
    <w:rsid w:val="002C7E26"/>
    <w:rsid w:val="002D30D2"/>
    <w:rsid w:val="002E5C58"/>
    <w:rsid w:val="002F145C"/>
    <w:rsid w:val="002F7E86"/>
    <w:rsid w:val="00305097"/>
    <w:rsid w:val="003151D4"/>
    <w:rsid w:val="00326ADE"/>
    <w:rsid w:val="00331101"/>
    <w:rsid w:val="0033199A"/>
    <w:rsid w:val="003333FB"/>
    <w:rsid w:val="00336F0B"/>
    <w:rsid w:val="00350A49"/>
    <w:rsid w:val="00355CAC"/>
    <w:rsid w:val="00356873"/>
    <w:rsid w:val="003718D9"/>
    <w:rsid w:val="00372E2F"/>
    <w:rsid w:val="00373C86"/>
    <w:rsid w:val="00373E30"/>
    <w:rsid w:val="0038188A"/>
    <w:rsid w:val="00383EFF"/>
    <w:rsid w:val="0039659D"/>
    <w:rsid w:val="003A6707"/>
    <w:rsid w:val="003A7803"/>
    <w:rsid w:val="003B63A0"/>
    <w:rsid w:val="003C1618"/>
    <w:rsid w:val="003C1AC5"/>
    <w:rsid w:val="003D6AC8"/>
    <w:rsid w:val="003E1312"/>
    <w:rsid w:val="003E42FE"/>
    <w:rsid w:val="003F7E05"/>
    <w:rsid w:val="004077C9"/>
    <w:rsid w:val="00410A5C"/>
    <w:rsid w:val="00410C2E"/>
    <w:rsid w:val="004269A5"/>
    <w:rsid w:val="00436310"/>
    <w:rsid w:val="00440826"/>
    <w:rsid w:val="00443474"/>
    <w:rsid w:val="00446F32"/>
    <w:rsid w:val="004648EE"/>
    <w:rsid w:val="00467804"/>
    <w:rsid w:val="0047002F"/>
    <w:rsid w:val="004810CD"/>
    <w:rsid w:val="004A1295"/>
    <w:rsid w:val="004A56AE"/>
    <w:rsid w:val="004B16F5"/>
    <w:rsid w:val="004B3DA4"/>
    <w:rsid w:val="004C36AB"/>
    <w:rsid w:val="004D2101"/>
    <w:rsid w:val="004D2CDA"/>
    <w:rsid w:val="004D77CD"/>
    <w:rsid w:val="004E5E66"/>
    <w:rsid w:val="004F3F93"/>
    <w:rsid w:val="004F65D7"/>
    <w:rsid w:val="00501C29"/>
    <w:rsid w:val="0051059E"/>
    <w:rsid w:val="00511186"/>
    <w:rsid w:val="00512160"/>
    <w:rsid w:val="00513D8D"/>
    <w:rsid w:val="00517CF9"/>
    <w:rsid w:val="00520982"/>
    <w:rsid w:val="0054196B"/>
    <w:rsid w:val="005452B9"/>
    <w:rsid w:val="0055456B"/>
    <w:rsid w:val="0056572A"/>
    <w:rsid w:val="00572F86"/>
    <w:rsid w:val="00576E27"/>
    <w:rsid w:val="00577AFE"/>
    <w:rsid w:val="0058449D"/>
    <w:rsid w:val="005A2A70"/>
    <w:rsid w:val="005A2E23"/>
    <w:rsid w:val="005A7A7B"/>
    <w:rsid w:val="005B6888"/>
    <w:rsid w:val="005C1E68"/>
    <w:rsid w:val="005C55AC"/>
    <w:rsid w:val="005C5AE0"/>
    <w:rsid w:val="005C5D1D"/>
    <w:rsid w:val="005D6200"/>
    <w:rsid w:val="005E6DC6"/>
    <w:rsid w:val="005F3043"/>
    <w:rsid w:val="005F622E"/>
    <w:rsid w:val="005F76DF"/>
    <w:rsid w:val="0060045A"/>
    <w:rsid w:val="006010CE"/>
    <w:rsid w:val="00607C90"/>
    <w:rsid w:val="006117CF"/>
    <w:rsid w:val="00615681"/>
    <w:rsid w:val="00615813"/>
    <w:rsid w:val="00616BC3"/>
    <w:rsid w:val="00617274"/>
    <w:rsid w:val="006305F2"/>
    <w:rsid w:val="006422AF"/>
    <w:rsid w:val="00642871"/>
    <w:rsid w:val="0066127B"/>
    <w:rsid w:val="00661A88"/>
    <w:rsid w:val="00671DC7"/>
    <w:rsid w:val="0067244A"/>
    <w:rsid w:val="00672B14"/>
    <w:rsid w:val="00675809"/>
    <w:rsid w:val="006766C4"/>
    <w:rsid w:val="006949D8"/>
    <w:rsid w:val="00695B9B"/>
    <w:rsid w:val="006973BE"/>
    <w:rsid w:val="006A0DF2"/>
    <w:rsid w:val="006A4EF6"/>
    <w:rsid w:val="006B3B34"/>
    <w:rsid w:val="006B7356"/>
    <w:rsid w:val="006C443F"/>
    <w:rsid w:val="006D1465"/>
    <w:rsid w:val="006D4A23"/>
    <w:rsid w:val="006D4D8E"/>
    <w:rsid w:val="006E7A06"/>
    <w:rsid w:val="006F5BDD"/>
    <w:rsid w:val="006F63F1"/>
    <w:rsid w:val="006F7F4F"/>
    <w:rsid w:val="0070057A"/>
    <w:rsid w:val="007118CD"/>
    <w:rsid w:val="00714611"/>
    <w:rsid w:val="00723769"/>
    <w:rsid w:val="007440B3"/>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04CE"/>
    <w:rsid w:val="008140DA"/>
    <w:rsid w:val="008160F2"/>
    <w:rsid w:val="00822D13"/>
    <w:rsid w:val="008271D1"/>
    <w:rsid w:val="00830A52"/>
    <w:rsid w:val="00831322"/>
    <w:rsid w:val="00840471"/>
    <w:rsid w:val="00840BAB"/>
    <w:rsid w:val="0084326B"/>
    <w:rsid w:val="00843E32"/>
    <w:rsid w:val="00846513"/>
    <w:rsid w:val="0085117B"/>
    <w:rsid w:val="008518ED"/>
    <w:rsid w:val="008571B5"/>
    <w:rsid w:val="00860CFB"/>
    <w:rsid w:val="008659E6"/>
    <w:rsid w:val="00870230"/>
    <w:rsid w:val="00871EF1"/>
    <w:rsid w:val="00894745"/>
    <w:rsid w:val="008976A9"/>
    <w:rsid w:val="008A5093"/>
    <w:rsid w:val="008A6261"/>
    <w:rsid w:val="008A7581"/>
    <w:rsid w:val="008B0B7D"/>
    <w:rsid w:val="008B2347"/>
    <w:rsid w:val="008B45BD"/>
    <w:rsid w:val="008C0E3B"/>
    <w:rsid w:val="008C3360"/>
    <w:rsid w:val="008C3C63"/>
    <w:rsid w:val="008C3FF0"/>
    <w:rsid w:val="008C5065"/>
    <w:rsid w:val="008D3C4E"/>
    <w:rsid w:val="008D3ED3"/>
    <w:rsid w:val="008D6ACD"/>
    <w:rsid w:val="008E1CC7"/>
    <w:rsid w:val="008E1E77"/>
    <w:rsid w:val="008E258D"/>
    <w:rsid w:val="008E5EB3"/>
    <w:rsid w:val="008E7CB3"/>
    <w:rsid w:val="009071BC"/>
    <w:rsid w:val="0091387C"/>
    <w:rsid w:val="00920F21"/>
    <w:rsid w:val="00921542"/>
    <w:rsid w:val="00925704"/>
    <w:rsid w:val="00925EF3"/>
    <w:rsid w:val="009379F8"/>
    <w:rsid w:val="00944574"/>
    <w:rsid w:val="009909A3"/>
    <w:rsid w:val="009A026C"/>
    <w:rsid w:val="009E38E8"/>
    <w:rsid w:val="009E5833"/>
    <w:rsid w:val="00A01190"/>
    <w:rsid w:val="00A01D4E"/>
    <w:rsid w:val="00A064ED"/>
    <w:rsid w:val="00A12545"/>
    <w:rsid w:val="00A16778"/>
    <w:rsid w:val="00A2068D"/>
    <w:rsid w:val="00A2361E"/>
    <w:rsid w:val="00A23916"/>
    <w:rsid w:val="00A23E73"/>
    <w:rsid w:val="00A37AFA"/>
    <w:rsid w:val="00A438F8"/>
    <w:rsid w:val="00A444BB"/>
    <w:rsid w:val="00A44BD5"/>
    <w:rsid w:val="00A54422"/>
    <w:rsid w:val="00A54452"/>
    <w:rsid w:val="00A60A2E"/>
    <w:rsid w:val="00A6415B"/>
    <w:rsid w:val="00A6646C"/>
    <w:rsid w:val="00A67722"/>
    <w:rsid w:val="00A74DAB"/>
    <w:rsid w:val="00A80D5E"/>
    <w:rsid w:val="00A8331C"/>
    <w:rsid w:val="00A97EC5"/>
    <w:rsid w:val="00AA32D3"/>
    <w:rsid w:val="00AA5E5D"/>
    <w:rsid w:val="00AA7CDC"/>
    <w:rsid w:val="00AB3B5B"/>
    <w:rsid w:val="00AB6454"/>
    <w:rsid w:val="00AC5112"/>
    <w:rsid w:val="00AC607A"/>
    <w:rsid w:val="00AC7483"/>
    <w:rsid w:val="00AD5FD1"/>
    <w:rsid w:val="00AD6AED"/>
    <w:rsid w:val="00AD7D09"/>
    <w:rsid w:val="00AE5C36"/>
    <w:rsid w:val="00AE7912"/>
    <w:rsid w:val="00AE7DDC"/>
    <w:rsid w:val="00B02688"/>
    <w:rsid w:val="00B07CBE"/>
    <w:rsid w:val="00B143C7"/>
    <w:rsid w:val="00B14995"/>
    <w:rsid w:val="00B21E83"/>
    <w:rsid w:val="00B23E3A"/>
    <w:rsid w:val="00B310AD"/>
    <w:rsid w:val="00B318C1"/>
    <w:rsid w:val="00B4681F"/>
    <w:rsid w:val="00B5129F"/>
    <w:rsid w:val="00B52069"/>
    <w:rsid w:val="00B54EF9"/>
    <w:rsid w:val="00B606DF"/>
    <w:rsid w:val="00B659F9"/>
    <w:rsid w:val="00B72CB8"/>
    <w:rsid w:val="00B81E94"/>
    <w:rsid w:val="00BB587F"/>
    <w:rsid w:val="00BB6927"/>
    <w:rsid w:val="00BC76D4"/>
    <w:rsid w:val="00BC7A55"/>
    <w:rsid w:val="00BD0ACC"/>
    <w:rsid w:val="00BD773D"/>
    <w:rsid w:val="00BD7796"/>
    <w:rsid w:val="00BE1FA4"/>
    <w:rsid w:val="00BE669D"/>
    <w:rsid w:val="00BF109D"/>
    <w:rsid w:val="00BF2B0A"/>
    <w:rsid w:val="00C06BD4"/>
    <w:rsid w:val="00C07C73"/>
    <w:rsid w:val="00C112F3"/>
    <w:rsid w:val="00C14A58"/>
    <w:rsid w:val="00C24857"/>
    <w:rsid w:val="00C30C17"/>
    <w:rsid w:val="00C35C65"/>
    <w:rsid w:val="00C4285C"/>
    <w:rsid w:val="00C4342F"/>
    <w:rsid w:val="00C56900"/>
    <w:rsid w:val="00C56D1E"/>
    <w:rsid w:val="00C617F1"/>
    <w:rsid w:val="00C70193"/>
    <w:rsid w:val="00C7028C"/>
    <w:rsid w:val="00C7133E"/>
    <w:rsid w:val="00C8134D"/>
    <w:rsid w:val="00CA70AD"/>
    <w:rsid w:val="00CB0DD4"/>
    <w:rsid w:val="00CC4EA8"/>
    <w:rsid w:val="00CC7354"/>
    <w:rsid w:val="00CE150E"/>
    <w:rsid w:val="00CE152C"/>
    <w:rsid w:val="00CE1C41"/>
    <w:rsid w:val="00CE2034"/>
    <w:rsid w:val="00CF1F49"/>
    <w:rsid w:val="00D01A5A"/>
    <w:rsid w:val="00D01B73"/>
    <w:rsid w:val="00D0281D"/>
    <w:rsid w:val="00D02833"/>
    <w:rsid w:val="00D0642E"/>
    <w:rsid w:val="00D10F77"/>
    <w:rsid w:val="00D125C3"/>
    <w:rsid w:val="00D14B69"/>
    <w:rsid w:val="00D150B2"/>
    <w:rsid w:val="00D158E3"/>
    <w:rsid w:val="00D16C8E"/>
    <w:rsid w:val="00D21C95"/>
    <w:rsid w:val="00D31A4E"/>
    <w:rsid w:val="00D379F5"/>
    <w:rsid w:val="00D4134D"/>
    <w:rsid w:val="00D42D36"/>
    <w:rsid w:val="00D45805"/>
    <w:rsid w:val="00D5421D"/>
    <w:rsid w:val="00D61AFC"/>
    <w:rsid w:val="00D7444D"/>
    <w:rsid w:val="00D772FA"/>
    <w:rsid w:val="00D964C6"/>
    <w:rsid w:val="00DA110B"/>
    <w:rsid w:val="00DA6276"/>
    <w:rsid w:val="00DB1C2A"/>
    <w:rsid w:val="00DB24E3"/>
    <w:rsid w:val="00DB7719"/>
    <w:rsid w:val="00DC65E3"/>
    <w:rsid w:val="00DD0649"/>
    <w:rsid w:val="00DE1EF8"/>
    <w:rsid w:val="00DE6445"/>
    <w:rsid w:val="00DE7665"/>
    <w:rsid w:val="00DF19B6"/>
    <w:rsid w:val="00DF7D00"/>
    <w:rsid w:val="00E2108E"/>
    <w:rsid w:val="00E320F8"/>
    <w:rsid w:val="00E3230F"/>
    <w:rsid w:val="00E37606"/>
    <w:rsid w:val="00E415C8"/>
    <w:rsid w:val="00E4202C"/>
    <w:rsid w:val="00E55F18"/>
    <w:rsid w:val="00E57FB8"/>
    <w:rsid w:val="00E6145A"/>
    <w:rsid w:val="00E64AA1"/>
    <w:rsid w:val="00E66793"/>
    <w:rsid w:val="00E67047"/>
    <w:rsid w:val="00E7363F"/>
    <w:rsid w:val="00E76267"/>
    <w:rsid w:val="00E76DB6"/>
    <w:rsid w:val="00E86C81"/>
    <w:rsid w:val="00E93927"/>
    <w:rsid w:val="00E9659B"/>
    <w:rsid w:val="00EB3F33"/>
    <w:rsid w:val="00EC387D"/>
    <w:rsid w:val="00EC54AF"/>
    <w:rsid w:val="00EC57C1"/>
    <w:rsid w:val="00EE0248"/>
    <w:rsid w:val="00EE1C29"/>
    <w:rsid w:val="00EE329D"/>
    <w:rsid w:val="00F0037F"/>
    <w:rsid w:val="00F07504"/>
    <w:rsid w:val="00F12B8B"/>
    <w:rsid w:val="00F140DD"/>
    <w:rsid w:val="00F20DAE"/>
    <w:rsid w:val="00F2209A"/>
    <w:rsid w:val="00F27271"/>
    <w:rsid w:val="00F305FA"/>
    <w:rsid w:val="00F307F6"/>
    <w:rsid w:val="00F3442F"/>
    <w:rsid w:val="00F349AC"/>
    <w:rsid w:val="00F45A9A"/>
    <w:rsid w:val="00F55E5B"/>
    <w:rsid w:val="00F6149F"/>
    <w:rsid w:val="00F61F29"/>
    <w:rsid w:val="00F63EC2"/>
    <w:rsid w:val="00F6460E"/>
    <w:rsid w:val="00F726BB"/>
    <w:rsid w:val="00F72B17"/>
    <w:rsid w:val="00F85B5E"/>
    <w:rsid w:val="00F928E2"/>
    <w:rsid w:val="00FB4C04"/>
    <w:rsid w:val="00FC1C5B"/>
    <w:rsid w:val="00FC7290"/>
    <w:rsid w:val="00FC7571"/>
    <w:rsid w:val="00FD5F0C"/>
    <w:rsid w:val="00FD6C46"/>
    <w:rsid w:val="00FE6208"/>
    <w:rsid w:val="00FE6F4D"/>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Char"/>
    <w:qFormat/>
    <w:rsid w:val="0060045A"/>
    <w:pPr>
      <w:keepNext/>
      <w:jc w:val="center"/>
      <w:outlineLvl w:val="0"/>
    </w:pPr>
    <w:rPr>
      <w:rFonts w:eastAsia="黑体"/>
      <w:sz w:val="28"/>
    </w:rPr>
  </w:style>
  <w:style w:type="paragraph" w:styleId="2">
    <w:name w:val="heading 2"/>
    <w:basedOn w:val="a"/>
    <w:next w:val="a"/>
    <w:qFormat/>
    <w:rsid w:val="0060045A"/>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60045A"/>
  </w:style>
  <w:style w:type="character" w:styleId="a4">
    <w:name w:val="footnote reference"/>
    <w:semiHidden/>
    <w:rsid w:val="0060045A"/>
    <w:rPr>
      <w:vertAlign w:val="superscript"/>
    </w:rPr>
  </w:style>
  <w:style w:type="paragraph" w:styleId="a5">
    <w:name w:val="footer"/>
    <w:basedOn w:val="a"/>
    <w:link w:val="Char"/>
    <w:rsid w:val="0060045A"/>
    <w:pPr>
      <w:tabs>
        <w:tab w:val="center" w:pos="4153"/>
        <w:tab w:val="right" w:pos="8306"/>
      </w:tabs>
      <w:snapToGrid w:val="0"/>
      <w:jc w:val="left"/>
    </w:pPr>
    <w:rPr>
      <w:sz w:val="18"/>
      <w:szCs w:val="18"/>
    </w:rPr>
  </w:style>
  <w:style w:type="paragraph" w:styleId="a6">
    <w:name w:val="footnote text"/>
    <w:basedOn w:val="a"/>
    <w:link w:val="Char0"/>
    <w:uiPriority w:val="99"/>
    <w:rsid w:val="0060045A"/>
    <w:pPr>
      <w:snapToGrid w:val="0"/>
      <w:jc w:val="left"/>
    </w:pPr>
    <w:rPr>
      <w:sz w:val="18"/>
      <w:szCs w:val="18"/>
    </w:rPr>
  </w:style>
  <w:style w:type="paragraph" w:styleId="a7">
    <w:name w:val="header"/>
    <w:basedOn w:val="a"/>
    <w:link w:val="Char1"/>
    <w:rsid w:val="0060045A"/>
    <w:pPr>
      <w:pBdr>
        <w:bottom w:val="single" w:sz="6" w:space="1" w:color="auto"/>
      </w:pBdr>
      <w:tabs>
        <w:tab w:val="center" w:pos="4153"/>
        <w:tab w:val="right" w:pos="8306"/>
      </w:tabs>
      <w:snapToGrid w:val="0"/>
      <w:jc w:val="center"/>
    </w:pPr>
    <w:rPr>
      <w:sz w:val="18"/>
      <w:szCs w:val="18"/>
    </w:rPr>
  </w:style>
  <w:style w:type="character" w:styleId="a8">
    <w:name w:val="Hyperlink"/>
    <w:rsid w:val="0058449D"/>
    <w:rPr>
      <w:color w:val="0563C1"/>
      <w:u w:val="single"/>
    </w:rPr>
  </w:style>
  <w:style w:type="character" w:customStyle="1" w:styleId="10">
    <w:name w:val="未处理的提及1"/>
    <w:uiPriority w:val="99"/>
    <w:semiHidden/>
    <w:unhideWhenUsed/>
    <w:rsid w:val="0058449D"/>
    <w:rPr>
      <w:color w:val="605E5C"/>
      <w:shd w:val="clear" w:color="auto" w:fill="E1DFDD"/>
    </w:rPr>
  </w:style>
  <w:style w:type="character" w:customStyle="1" w:styleId="1Char">
    <w:name w:val="标题 1 Char"/>
    <w:link w:val="1"/>
    <w:rsid w:val="00AA7CDC"/>
    <w:rPr>
      <w:rFonts w:eastAsia="黑体"/>
      <w:kern w:val="2"/>
      <w:sz w:val="28"/>
      <w:szCs w:val="24"/>
    </w:rPr>
  </w:style>
  <w:style w:type="character" w:styleId="a9">
    <w:name w:val="annotation reference"/>
    <w:rsid w:val="00F307F6"/>
    <w:rPr>
      <w:sz w:val="21"/>
      <w:szCs w:val="21"/>
    </w:rPr>
  </w:style>
  <w:style w:type="paragraph" w:styleId="aa">
    <w:name w:val="annotation text"/>
    <w:basedOn w:val="a"/>
    <w:link w:val="Char2"/>
    <w:rsid w:val="00F307F6"/>
    <w:pPr>
      <w:jc w:val="left"/>
    </w:pPr>
  </w:style>
  <w:style w:type="character" w:customStyle="1" w:styleId="Char2">
    <w:name w:val="批注文字 Char"/>
    <w:link w:val="aa"/>
    <w:rsid w:val="00F307F6"/>
    <w:rPr>
      <w:kern w:val="2"/>
      <w:sz w:val="21"/>
      <w:szCs w:val="24"/>
    </w:rPr>
  </w:style>
  <w:style w:type="paragraph" w:styleId="ab">
    <w:name w:val="annotation subject"/>
    <w:basedOn w:val="aa"/>
    <w:next w:val="aa"/>
    <w:link w:val="Char3"/>
    <w:rsid w:val="00F307F6"/>
    <w:rPr>
      <w:b/>
      <w:bCs/>
    </w:rPr>
  </w:style>
  <w:style w:type="character" w:customStyle="1" w:styleId="Char3">
    <w:name w:val="批注主题 Char"/>
    <w:link w:val="ab"/>
    <w:rsid w:val="00F307F6"/>
    <w:rPr>
      <w:b/>
      <w:bCs/>
      <w:kern w:val="2"/>
      <w:sz w:val="21"/>
      <w:szCs w:val="24"/>
    </w:rPr>
  </w:style>
  <w:style w:type="paragraph" w:styleId="ac">
    <w:name w:val="Bibliography"/>
    <w:basedOn w:val="a"/>
    <w:next w:val="a"/>
    <w:uiPriority w:val="37"/>
    <w:unhideWhenUsed/>
    <w:rsid w:val="00E86C81"/>
    <w:pPr>
      <w:tabs>
        <w:tab w:val="left" w:pos="504"/>
      </w:tabs>
      <w:ind w:left="504" w:hanging="504"/>
    </w:pPr>
  </w:style>
  <w:style w:type="character" w:customStyle="1" w:styleId="Char">
    <w:name w:val="页脚 Char"/>
    <w:link w:val="a5"/>
    <w:rsid w:val="00511186"/>
    <w:rPr>
      <w:kern w:val="2"/>
      <w:sz w:val="18"/>
      <w:szCs w:val="18"/>
    </w:rPr>
  </w:style>
  <w:style w:type="paragraph" w:styleId="ad">
    <w:name w:val="caption"/>
    <w:basedOn w:val="a"/>
    <w:next w:val="a"/>
    <w:unhideWhenUsed/>
    <w:qFormat/>
    <w:rsid w:val="00F61F29"/>
    <w:rPr>
      <w:rFonts w:eastAsia="楷体"/>
      <w:sz w:val="18"/>
      <w:szCs w:val="20"/>
    </w:rPr>
  </w:style>
  <w:style w:type="character" w:styleId="ae">
    <w:name w:val="Placeholder Text"/>
    <w:basedOn w:val="a0"/>
    <w:uiPriority w:val="99"/>
    <w:unhideWhenUsed/>
    <w:rsid w:val="001C397D"/>
    <w:rPr>
      <w:color w:val="808080"/>
    </w:rPr>
  </w:style>
  <w:style w:type="character" w:customStyle="1" w:styleId="Char1">
    <w:name w:val="页眉 Char"/>
    <w:basedOn w:val="a0"/>
    <w:link w:val="a7"/>
    <w:rsid w:val="007A7D0C"/>
    <w:rPr>
      <w:kern w:val="2"/>
      <w:sz w:val="18"/>
      <w:szCs w:val="18"/>
    </w:rPr>
  </w:style>
  <w:style w:type="paragraph" w:customStyle="1" w:styleId="af">
    <w:name w:val="图文"/>
    <w:basedOn w:val="a"/>
    <w:link w:val="af0"/>
    <w:qFormat/>
    <w:rsid w:val="00A67722"/>
    <w:pPr>
      <w:keepNext/>
      <w:framePr w:hSpace="284" w:wrap="around" w:vAnchor="text" w:hAnchor="margin" w:xAlign="right" w:y="1"/>
      <w:jc w:val="center"/>
    </w:pPr>
    <w:rPr>
      <w:rFonts w:eastAsia="楷体"/>
      <w:sz w:val="18"/>
    </w:rPr>
  </w:style>
  <w:style w:type="character" w:customStyle="1" w:styleId="af0">
    <w:name w:val="图文 字符"/>
    <w:basedOn w:val="a0"/>
    <w:link w:val="af"/>
    <w:rsid w:val="00A67722"/>
    <w:rPr>
      <w:rFonts w:eastAsia="楷体"/>
      <w:kern w:val="2"/>
      <w:sz w:val="18"/>
      <w:szCs w:val="24"/>
    </w:rPr>
  </w:style>
  <w:style w:type="character" w:customStyle="1" w:styleId="Char0">
    <w:name w:val="脚注文本 Char"/>
    <w:basedOn w:val="a0"/>
    <w:link w:val="a6"/>
    <w:uiPriority w:val="99"/>
    <w:rsid w:val="00DB1C2A"/>
    <w:rPr>
      <w:kern w:val="2"/>
      <w:sz w:val="18"/>
      <w:szCs w:val="18"/>
    </w:rPr>
  </w:style>
  <w:style w:type="paragraph" w:styleId="af1">
    <w:name w:val="List Paragraph"/>
    <w:basedOn w:val="a"/>
    <w:uiPriority w:val="99"/>
    <w:qFormat/>
    <w:rsid w:val="00BF109D"/>
    <w:pPr>
      <w:ind w:firstLineChars="200" w:firstLine="420"/>
    </w:pPr>
  </w:style>
  <w:style w:type="paragraph" w:styleId="af2">
    <w:name w:val="Balloon Text"/>
    <w:basedOn w:val="a"/>
    <w:link w:val="Char4"/>
    <w:semiHidden/>
    <w:unhideWhenUsed/>
    <w:rsid w:val="00B310AD"/>
    <w:rPr>
      <w:sz w:val="18"/>
      <w:szCs w:val="18"/>
    </w:rPr>
  </w:style>
  <w:style w:type="character" w:customStyle="1" w:styleId="Char4">
    <w:name w:val="批注框文本 Char"/>
    <w:basedOn w:val="a0"/>
    <w:link w:val="af2"/>
    <w:semiHidden/>
    <w:rsid w:val="00B310AD"/>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Char"/>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Char"/>
    <w:pPr>
      <w:tabs>
        <w:tab w:val="center" w:pos="4153"/>
        <w:tab w:val="right" w:pos="8306"/>
      </w:tabs>
      <w:snapToGrid w:val="0"/>
      <w:jc w:val="left"/>
    </w:pPr>
    <w:rPr>
      <w:sz w:val="18"/>
      <w:szCs w:val="18"/>
    </w:rPr>
  </w:style>
  <w:style w:type="paragraph" w:styleId="a6">
    <w:name w:val="footnote text"/>
    <w:basedOn w:val="a"/>
    <w:link w:val="Char0"/>
    <w:uiPriority w:val="99"/>
    <w:pPr>
      <w:snapToGrid w:val="0"/>
      <w:jc w:val="left"/>
    </w:pPr>
    <w:rPr>
      <w:sz w:val="18"/>
      <w:szCs w:val="18"/>
    </w:rPr>
  </w:style>
  <w:style w:type="paragraph" w:styleId="a7">
    <w:name w:val="header"/>
    <w:basedOn w:val="a"/>
    <w:link w:val="Char1"/>
    <w:pPr>
      <w:pBdr>
        <w:bottom w:val="single" w:sz="6" w:space="1" w:color="auto"/>
      </w:pBdr>
      <w:tabs>
        <w:tab w:val="center" w:pos="4153"/>
        <w:tab w:val="right" w:pos="8306"/>
      </w:tabs>
      <w:snapToGrid w:val="0"/>
      <w:jc w:val="center"/>
    </w:pPr>
    <w:rPr>
      <w:sz w:val="18"/>
      <w:szCs w:val="18"/>
    </w:rPr>
  </w:style>
  <w:style w:type="character" w:styleId="a8">
    <w:name w:val="Hyperlink"/>
    <w:rsid w:val="0058449D"/>
    <w:rPr>
      <w:color w:val="0563C1"/>
      <w:u w:val="single"/>
    </w:rPr>
  </w:style>
  <w:style w:type="character" w:customStyle="1" w:styleId="10">
    <w:name w:val="未处理的提及1"/>
    <w:uiPriority w:val="99"/>
    <w:semiHidden/>
    <w:unhideWhenUsed/>
    <w:rsid w:val="0058449D"/>
    <w:rPr>
      <w:color w:val="605E5C"/>
      <w:shd w:val="clear" w:color="auto" w:fill="E1DFDD"/>
    </w:rPr>
  </w:style>
  <w:style w:type="character" w:customStyle="1" w:styleId="1Char">
    <w:name w:val="标题 1 Char"/>
    <w:link w:val="1"/>
    <w:rsid w:val="00AA7CDC"/>
    <w:rPr>
      <w:rFonts w:eastAsia="黑体"/>
      <w:kern w:val="2"/>
      <w:sz w:val="28"/>
      <w:szCs w:val="24"/>
    </w:rPr>
  </w:style>
  <w:style w:type="character" w:styleId="a9">
    <w:name w:val="annotation reference"/>
    <w:rsid w:val="00F307F6"/>
    <w:rPr>
      <w:sz w:val="21"/>
      <w:szCs w:val="21"/>
    </w:rPr>
  </w:style>
  <w:style w:type="paragraph" w:styleId="aa">
    <w:name w:val="annotation text"/>
    <w:basedOn w:val="a"/>
    <w:link w:val="Char2"/>
    <w:rsid w:val="00F307F6"/>
    <w:pPr>
      <w:jc w:val="left"/>
    </w:pPr>
  </w:style>
  <w:style w:type="character" w:customStyle="1" w:styleId="Char2">
    <w:name w:val="批注文字 Char"/>
    <w:link w:val="aa"/>
    <w:rsid w:val="00F307F6"/>
    <w:rPr>
      <w:kern w:val="2"/>
      <w:sz w:val="21"/>
      <w:szCs w:val="24"/>
    </w:rPr>
  </w:style>
  <w:style w:type="paragraph" w:styleId="ab">
    <w:name w:val="annotation subject"/>
    <w:basedOn w:val="aa"/>
    <w:next w:val="aa"/>
    <w:link w:val="Char3"/>
    <w:rsid w:val="00F307F6"/>
    <w:rPr>
      <w:b/>
      <w:bCs/>
    </w:rPr>
  </w:style>
  <w:style w:type="character" w:customStyle="1" w:styleId="Char3">
    <w:name w:val="批注主题 Char"/>
    <w:link w:val="ab"/>
    <w:rsid w:val="00F307F6"/>
    <w:rPr>
      <w:b/>
      <w:bCs/>
      <w:kern w:val="2"/>
      <w:sz w:val="21"/>
      <w:szCs w:val="24"/>
    </w:rPr>
  </w:style>
  <w:style w:type="paragraph" w:styleId="ac">
    <w:name w:val="Bibliography"/>
    <w:basedOn w:val="a"/>
    <w:next w:val="a"/>
    <w:uiPriority w:val="37"/>
    <w:unhideWhenUsed/>
    <w:rsid w:val="00E86C81"/>
    <w:pPr>
      <w:tabs>
        <w:tab w:val="left" w:pos="504"/>
      </w:tabs>
      <w:ind w:left="504" w:hanging="504"/>
    </w:pPr>
  </w:style>
  <w:style w:type="character" w:customStyle="1" w:styleId="Char">
    <w:name w:val="页脚 Char"/>
    <w:link w:val="a5"/>
    <w:rsid w:val="00511186"/>
    <w:rPr>
      <w:kern w:val="2"/>
      <w:sz w:val="18"/>
      <w:szCs w:val="18"/>
    </w:rPr>
  </w:style>
  <w:style w:type="paragraph" w:styleId="ad">
    <w:name w:val="caption"/>
    <w:basedOn w:val="a"/>
    <w:next w:val="a"/>
    <w:unhideWhenUsed/>
    <w:qFormat/>
    <w:rsid w:val="00F61F29"/>
    <w:rPr>
      <w:rFonts w:eastAsia="楷体"/>
      <w:sz w:val="18"/>
      <w:szCs w:val="20"/>
    </w:rPr>
  </w:style>
  <w:style w:type="character" w:styleId="ae">
    <w:name w:val="Placeholder Text"/>
    <w:basedOn w:val="a0"/>
    <w:uiPriority w:val="99"/>
    <w:unhideWhenUsed/>
    <w:rsid w:val="001C397D"/>
    <w:rPr>
      <w:color w:val="808080"/>
    </w:rPr>
  </w:style>
  <w:style w:type="character" w:customStyle="1" w:styleId="Char1">
    <w:name w:val="页眉 Char"/>
    <w:basedOn w:val="a0"/>
    <w:link w:val="a7"/>
    <w:rsid w:val="007A7D0C"/>
    <w:rPr>
      <w:kern w:val="2"/>
      <w:sz w:val="18"/>
      <w:szCs w:val="18"/>
    </w:rPr>
  </w:style>
  <w:style w:type="paragraph" w:customStyle="1" w:styleId="af">
    <w:name w:val="图文"/>
    <w:basedOn w:val="a"/>
    <w:link w:val="af0"/>
    <w:qFormat/>
    <w:rsid w:val="00A67722"/>
    <w:pPr>
      <w:keepNext/>
      <w:framePr w:hSpace="284" w:wrap="around" w:vAnchor="text" w:hAnchor="margin" w:xAlign="right" w:y="1"/>
      <w:jc w:val="center"/>
    </w:pPr>
    <w:rPr>
      <w:rFonts w:eastAsia="楷体"/>
      <w:sz w:val="18"/>
    </w:rPr>
  </w:style>
  <w:style w:type="character" w:customStyle="1" w:styleId="af0">
    <w:name w:val="图文 字符"/>
    <w:basedOn w:val="a0"/>
    <w:link w:val="af"/>
    <w:rsid w:val="00A67722"/>
    <w:rPr>
      <w:rFonts w:eastAsia="楷体"/>
      <w:kern w:val="2"/>
      <w:sz w:val="18"/>
      <w:szCs w:val="24"/>
    </w:rPr>
  </w:style>
  <w:style w:type="character" w:customStyle="1" w:styleId="Char0">
    <w:name w:val="脚注文本 Char"/>
    <w:basedOn w:val="a0"/>
    <w:link w:val="a6"/>
    <w:uiPriority w:val="99"/>
    <w:rsid w:val="00DB1C2A"/>
    <w:rPr>
      <w:kern w:val="2"/>
      <w:sz w:val="18"/>
      <w:szCs w:val="18"/>
    </w:rPr>
  </w:style>
  <w:style w:type="paragraph" w:styleId="af1">
    <w:name w:val="List Paragraph"/>
    <w:basedOn w:val="a"/>
    <w:uiPriority w:val="99"/>
    <w:qFormat/>
    <w:rsid w:val="00BF10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990330108">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1.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CE638-1C07-4D76-9C12-47389F84A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2244</Words>
  <Characters>12794</Characters>
  <Application>Microsoft Office Word</Application>
  <DocSecurity>0</DocSecurity>
  <Lines>106</Lines>
  <Paragraphs>30</Paragraphs>
  <ScaleCrop>false</ScaleCrop>
  <Manager/>
  <Company/>
  <LinksUpToDate>false</LinksUpToDate>
  <CharactersWithSpaces>15008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2021-05-21T02:10:00Z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id="bcKjpT4j"/&gt;&lt;style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